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5D6E" w:rsidRPr="00EE56C9" w:rsidRDefault="0099047C" w:rsidP="00C56A82">
      <w:pPr>
        <w:pStyle w:val="Title"/>
        <w:spacing w:before="320"/>
        <w:rPr>
          <w:lang w:val="pt-BR"/>
        </w:rPr>
      </w:pPr>
      <w:r w:rsidRPr="00EE56C9">
        <w:rPr>
          <w:lang w:val="pt-BR"/>
        </w:rPr>
        <w:t xml:space="preserve">Clinico-Environmental System </w:t>
      </w:r>
      <w:ins w:id="0" w:author="fp" w:date="2019-10-15T13:38:00Z">
        <w:r w:rsidR="00FC75AB">
          <w:rPr>
            <w:lang w:val="pt-BR"/>
          </w:rPr>
          <w:t xml:space="preserve">    </w:t>
        </w:r>
      </w:ins>
      <w:ins w:id="1" w:author="fp" w:date="2019-10-15T13:39:00Z">
        <w:r w:rsidR="00FC75AB">
          <w:rPr>
            <w:lang w:val="pt-BR"/>
          </w:rPr>
          <w:t xml:space="preserve">    </w:t>
        </w:r>
      </w:ins>
      <w:ins w:id="2" w:author="fp" w:date="2019-10-15T13:38:00Z">
        <w:r w:rsidR="00FC75AB">
          <w:rPr>
            <w:lang w:val="pt-BR"/>
          </w:rPr>
          <w:t xml:space="preserve">   </w:t>
        </w:r>
      </w:ins>
      <w:ins w:id="3" w:author="fp" w:date="2019-10-15T13:39:00Z">
        <w:r w:rsidR="00FC75AB">
          <w:rPr>
            <w:lang w:val="pt-BR"/>
          </w:rPr>
          <w:t xml:space="preserve">  </w:t>
        </w:r>
      </w:ins>
      <w:ins w:id="4" w:author="fp" w:date="2019-10-15T13:38:00Z">
        <w:r w:rsidR="00FC75AB">
          <w:rPr>
            <w:lang w:val="pt-BR"/>
          </w:rPr>
          <w:t xml:space="preserve">  </w:t>
        </w:r>
      </w:ins>
      <w:r w:rsidRPr="00EE56C9">
        <w:rPr>
          <w:lang w:val="pt-BR"/>
        </w:rPr>
        <w:t xml:space="preserve">for Personal Monitoring </w:t>
      </w:r>
    </w:p>
    <w:p w:rsidR="00B05D6E" w:rsidRPr="00EE56C9" w:rsidRDefault="00EE56C9">
      <w:pPr>
        <w:pStyle w:val="Author"/>
        <w:rPr>
          <w:lang w:val="pt-BR"/>
        </w:rPr>
      </w:pPr>
      <w:r w:rsidRPr="00EE56C9">
        <w:rPr>
          <w:lang w:val="pt-BR"/>
        </w:rPr>
        <w:t>Filipe Pires</w:t>
      </w:r>
      <w:r>
        <w:rPr>
          <w:vertAlign w:val="superscript"/>
          <w:lang w:val="pt-BR"/>
        </w:rPr>
        <w:t>a</w:t>
      </w:r>
      <w:r w:rsidR="00083BE9">
        <w:rPr>
          <w:vertAlign w:val="superscript"/>
          <w:lang w:val="pt-BR"/>
        </w:rPr>
        <w:t>,</w:t>
      </w:r>
      <w:r w:rsidR="00083BE9">
        <w:rPr>
          <w:rStyle w:val="FootnoteReference"/>
          <w:lang w:val="pt-BR"/>
        </w:rPr>
        <w:footnoteReference w:id="1"/>
      </w:r>
      <w:r>
        <w:rPr>
          <w:lang w:val="pt-BR"/>
        </w:rPr>
        <w:t xml:space="preserve">, </w:t>
      </w:r>
      <w:r w:rsidRPr="00EE56C9">
        <w:rPr>
          <w:lang w:val="pt-BR"/>
        </w:rPr>
        <w:t>André Pedrosa</w:t>
      </w:r>
      <w:r>
        <w:rPr>
          <w:vertAlign w:val="superscript"/>
          <w:lang w:val="pt-BR"/>
        </w:rPr>
        <w:t>a,b</w:t>
      </w:r>
      <w:r w:rsidR="00083BE9" w:rsidRPr="00EE56C9">
        <w:rPr>
          <w:lang w:val="pt-BR"/>
        </w:rPr>
        <w:t xml:space="preserve"> </w:t>
      </w:r>
      <w:r w:rsidRPr="00EE56C9">
        <w:rPr>
          <w:lang w:val="pt-BR"/>
        </w:rPr>
        <w:t xml:space="preserve">, </w:t>
      </w:r>
      <w:r w:rsidR="00083BE9">
        <w:rPr>
          <w:lang w:val="pt-BR"/>
        </w:rPr>
        <w:t>João Alegria</w:t>
      </w:r>
      <w:r>
        <w:rPr>
          <w:vertAlign w:val="superscript"/>
          <w:lang w:val="pt-BR"/>
        </w:rPr>
        <w:t>a</w:t>
      </w:r>
      <w:r w:rsidR="00083BE9">
        <w:rPr>
          <w:lang w:val="pt-BR"/>
        </w:rPr>
        <w:t xml:space="preserve"> and Carlos Costa</w:t>
      </w:r>
      <w:r w:rsidR="00083BE9">
        <w:rPr>
          <w:vertAlign w:val="superscript"/>
          <w:lang w:val="pt-BR"/>
        </w:rPr>
        <w:t>a,b</w:t>
      </w:r>
      <w:r w:rsidR="00083BE9" w:rsidRPr="00EE56C9">
        <w:rPr>
          <w:lang w:val="pt-BR"/>
        </w:rPr>
        <w:t xml:space="preserve"> ,</w:t>
      </w:r>
    </w:p>
    <w:p w:rsidR="00B05D6E" w:rsidRDefault="00B05D6E">
      <w:pPr>
        <w:pStyle w:val="Affiliation"/>
      </w:pPr>
      <w:r>
        <w:rPr>
          <w:i w:val="0"/>
          <w:vertAlign w:val="superscript"/>
        </w:rPr>
        <w:t>a</w:t>
      </w:r>
      <w:r>
        <w:rPr>
          <w:sz w:val="8"/>
          <w:szCs w:val="8"/>
        </w:rPr>
        <w:t xml:space="preserve"> </w:t>
      </w:r>
      <w:r w:rsidR="00083BE9" w:rsidRPr="00083BE9">
        <w:t>Department of Electronics, Telecommunications and Informatics, University of Aveiro</w:t>
      </w:r>
    </w:p>
    <w:p w:rsidR="00B05D6E" w:rsidRDefault="00B05D6E">
      <w:pPr>
        <w:pStyle w:val="Affiliation"/>
      </w:pPr>
      <w:r>
        <w:rPr>
          <w:i w:val="0"/>
          <w:vertAlign w:val="superscript"/>
        </w:rPr>
        <w:t>b</w:t>
      </w:r>
      <w:r>
        <w:rPr>
          <w:sz w:val="8"/>
          <w:szCs w:val="8"/>
        </w:rPr>
        <w:t xml:space="preserve"> </w:t>
      </w:r>
      <w:r w:rsidR="00083BE9" w:rsidRPr="00083BE9">
        <w:t>Institute of Electronics and Informatics Engineering of Aveiro</w:t>
      </w:r>
    </w:p>
    <w:p w:rsidR="00F6794D" w:rsidRDefault="00B05D6E" w:rsidP="0019544A">
      <w:pPr>
        <w:pStyle w:val="Abstract"/>
        <w:spacing w:before="240"/>
        <w:ind w:left="850" w:right="850"/>
      </w:pPr>
      <w:r>
        <w:rPr>
          <w:b/>
        </w:rPr>
        <w:t>Abstract.</w:t>
      </w:r>
      <w:r>
        <w:t xml:space="preserve"> </w:t>
      </w:r>
      <w:r w:rsidR="0099047C">
        <w:t>The ever-growing use of information and communication technologies in the past decades</w:t>
      </w:r>
      <w:r w:rsidR="007A1494">
        <w:t xml:space="preserve"> </w:t>
      </w:r>
      <w:r w:rsidR="0099047C">
        <w:t xml:space="preserve">and the proliferation of mobile devices for monitoring vital signs and physical activity is enhancing the emergence of a new healthcare paradigm. </w:t>
      </w:r>
      <w:r w:rsidR="00412A5C">
        <w:t>More recently, citizens are becom</w:t>
      </w:r>
      <w:r w:rsidR="007A1494">
        <w:t>ing</w:t>
      </w:r>
      <w:r w:rsidR="00412A5C">
        <w:t xml:space="preserve"> more sensible to the necessity of monitoring </w:t>
      </w:r>
      <w:r w:rsidR="00412A5C" w:rsidRPr="00412A5C">
        <w:t>environmental health indicators</w:t>
      </w:r>
      <w:r w:rsidR="00412A5C">
        <w:t xml:space="preserve"> </w:t>
      </w:r>
      <w:r w:rsidR="00412A5C" w:rsidRPr="00412A5C">
        <w:t>and</w:t>
      </w:r>
      <w:r w:rsidR="007A1494">
        <w:t xml:space="preserve"> to</w:t>
      </w:r>
      <w:r w:rsidR="00412A5C" w:rsidRPr="00412A5C">
        <w:t xml:space="preserve"> its direct impact </w:t>
      </w:r>
      <w:r w:rsidR="007A1494">
        <w:t>o</w:t>
      </w:r>
      <w:r w:rsidR="00412A5C" w:rsidRPr="00412A5C">
        <w:t>n personal health.</w:t>
      </w:r>
      <w:r w:rsidR="00412A5C">
        <w:t xml:space="preserve"> </w:t>
      </w:r>
      <w:r w:rsidR="0099047C">
        <w:t xml:space="preserve">This </w:t>
      </w:r>
      <w:r w:rsidR="00412A5C">
        <w:t xml:space="preserve">article proposes and describes the development of a clinico-environmental system for personal monitoring. The result is </w:t>
      </w:r>
      <w:r w:rsidR="00F6794D">
        <w:t xml:space="preserve">ContinuousCare, </w:t>
      </w:r>
      <w:r w:rsidR="00412A5C" w:rsidRPr="00412A5C">
        <w:t xml:space="preserve">a personal healthcare information system </w:t>
      </w:r>
      <w:r w:rsidR="00412A5C">
        <w:t xml:space="preserve">that integrates personal </w:t>
      </w:r>
      <w:r w:rsidR="0099047C">
        <w:t>smart devices with air quality monitors</w:t>
      </w:r>
      <w:r w:rsidR="00412A5C">
        <w:t>.</w:t>
      </w:r>
      <w:r w:rsidR="0099047C">
        <w:t xml:space="preserve"> </w:t>
      </w:r>
      <w:r w:rsidR="00F6794D">
        <w:t>The solution helps citizens to better understand their health and body activity with environmental context, aiding professional doctors with analysis tools and making available valuable data for external systems.</w:t>
      </w:r>
    </w:p>
    <w:p w:rsidR="00B05D6E" w:rsidRDefault="00B05D6E">
      <w:pPr>
        <w:pStyle w:val="Keywords"/>
      </w:pPr>
      <w:r>
        <w:rPr>
          <w:b/>
        </w:rPr>
        <w:t>Keywords.</w:t>
      </w:r>
      <w:r>
        <w:t xml:space="preserve"> </w:t>
      </w:r>
      <w:r w:rsidR="0019544A" w:rsidRPr="0019544A">
        <w:t>clinico-environmental monitoring, health monitoring, personal health record, geolocation tracking</w:t>
      </w:r>
    </w:p>
    <w:p w:rsidR="00B05D6E" w:rsidRDefault="00B05D6E" w:rsidP="00F07FC3">
      <w:pPr>
        <w:pStyle w:val="Heading1"/>
      </w:pPr>
      <w:r>
        <w:t>Introduction</w:t>
      </w:r>
    </w:p>
    <w:p w:rsidR="0099047C" w:rsidRDefault="0099047C" w:rsidP="0099047C">
      <w:pPr>
        <w:pStyle w:val="NoindentNormal"/>
      </w:pPr>
      <w:r>
        <w:t xml:space="preserve">The use of science and technology in medicine has been explored by </w:t>
      </w:r>
      <w:r w:rsidR="00B94C2D">
        <w:t>mankind</w:t>
      </w:r>
      <w:r>
        <w:t xml:space="preserve"> throughout the </w:t>
      </w:r>
      <w:r w:rsidR="00F57FF6">
        <w:t xml:space="preserve">last </w:t>
      </w:r>
      <w:r>
        <w:t>decade more than ever. Information and communication technologies brought a proliferation of mobile devices for monitoring vital signs and physical activities of citizens and, consequently, the emergence of a new paradigm of medical monitoring is growing in the research communities.</w:t>
      </w:r>
    </w:p>
    <w:p w:rsidR="00D62328" w:rsidRDefault="0099047C" w:rsidP="0099047C">
      <w:r>
        <w:t xml:space="preserve">On one hand, there already exists software to integrate </w:t>
      </w:r>
      <w:r w:rsidR="00F57FF6">
        <w:t>distinct types of health monitoring</w:t>
      </w:r>
      <w:r>
        <w:t xml:space="preserve"> devices and make available useful tools for injury detection and alert, amongst other purposes</w:t>
      </w:r>
      <w:r w:rsidR="00F57FF6">
        <w:t xml:space="preserve">. </w:t>
      </w:r>
      <w:r>
        <w:t xml:space="preserve"> </w:t>
      </w:r>
      <w:r w:rsidR="00F57FF6">
        <w:t>Its</w:t>
      </w:r>
      <w:r>
        <w:t xml:space="preserve"> target audiences are mostly specific groups like elderly people or athletes. On the other hand, the environmental conditions surrounding human life is often neglected by these healthcare technologies. </w:t>
      </w:r>
      <w:r w:rsidR="00F57FF6">
        <w:t>H</w:t>
      </w:r>
      <w:r w:rsidR="00F57FF6" w:rsidRPr="00F57FF6">
        <w:t>ealth disorders</w:t>
      </w:r>
      <w:r w:rsidR="00F57FF6">
        <w:t>, p</w:t>
      </w:r>
      <w:r w:rsidR="00F57FF6" w:rsidRPr="00F57FF6">
        <w:t>ainful conditions</w:t>
      </w:r>
      <w:r w:rsidR="00F57FF6">
        <w:t xml:space="preserve"> or</w:t>
      </w:r>
      <w:r>
        <w:t xml:space="preserve"> </w:t>
      </w:r>
      <w:r w:rsidR="00F57FF6">
        <w:t xml:space="preserve">even </w:t>
      </w:r>
      <w:r>
        <w:t xml:space="preserve">diseases </w:t>
      </w:r>
      <w:r w:rsidR="00F57FF6">
        <w:t xml:space="preserve">can be </w:t>
      </w:r>
      <w:r w:rsidR="00903CD4">
        <w:t>directedly correlated</w:t>
      </w:r>
      <w:r w:rsidR="00F57FF6">
        <w:t xml:space="preserve"> with </w:t>
      </w:r>
      <w:r w:rsidR="0004466E">
        <w:t xml:space="preserve">local </w:t>
      </w:r>
      <w:r w:rsidR="00903CD4">
        <w:t xml:space="preserve">environmental conditions </w:t>
      </w:r>
      <w:r w:rsidR="007A1494">
        <w:t>such as</w:t>
      </w:r>
      <w:r w:rsidR="00903CD4">
        <w:t xml:space="preserve">, for instance, </w:t>
      </w:r>
      <w:r w:rsidR="007A1494">
        <w:t>high carbon dioxid levels</w:t>
      </w:r>
      <w:r w:rsidR="00903CD4">
        <w:t xml:space="preserve">. </w:t>
      </w:r>
      <w:r w:rsidR="00D62328" w:rsidRPr="00D62328">
        <w:t xml:space="preserve">Current software solutions do not integrate environmental indicators, neglecting </w:t>
      </w:r>
      <w:r w:rsidR="007A1494">
        <w:t>in consequence</w:t>
      </w:r>
      <w:r w:rsidR="00D62328" w:rsidRPr="00D62328">
        <w:t xml:space="preserve"> an important source of data than has tremendous potential to increase the prevention and diagnosis</w:t>
      </w:r>
      <w:r w:rsidR="007A1494">
        <w:t xml:space="preserve"> </w:t>
      </w:r>
      <w:r w:rsidR="007A1494" w:rsidRPr="00D62328">
        <w:t>capabilit</w:t>
      </w:r>
      <w:r w:rsidR="007A1494">
        <w:t>ies</w:t>
      </w:r>
      <w:r w:rsidR="00D62328" w:rsidRPr="00D62328">
        <w:t xml:space="preserve">.   </w:t>
      </w:r>
    </w:p>
    <w:p w:rsidR="00A04368" w:rsidRDefault="0099047C" w:rsidP="007A1494">
      <w:pPr>
        <w:ind w:firstLine="0"/>
      </w:pPr>
      <w:r>
        <w:t>In this paper</w:t>
      </w:r>
      <w:r w:rsidR="00D62328">
        <w:t>,</w:t>
      </w:r>
      <w:r>
        <w:t xml:space="preserve"> we propose a personal monitoring solution called ContinuousCare</w:t>
      </w:r>
      <w:r w:rsidR="00D62328">
        <w:t xml:space="preserve"> that is able to integrate traditional personal health monitoring devices and environmental data sources, including home devices for air monitoring</w:t>
      </w:r>
      <w:r>
        <w:t xml:space="preserve">. Our system approaches the problem considering both the human activity and the environment </w:t>
      </w:r>
      <w:r w:rsidR="00C56A82">
        <w:t>it is exposed to and proposes powerful forms of data aggregation and visualization.</w:t>
      </w:r>
    </w:p>
    <w:p w:rsidR="00A04368" w:rsidRDefault="00A04368" w:rsidP="00F34BBD">
      <w:pPr>
        <w:pStyle w:val="Heading1"/>
      </w:pPr>
      <w:r>
        <w:lastRenderedPageBreak/>
        <w:t>Background</w:t>
      </w:r>
    </w:p>
    <w:p w:rsidR="00B66AB3" w:rsidRDefault="00591005" w:rsidP="005A5992">
      <w:pPr>
        <w:ind w:firstLine="0"/>
      </w:pPr>
      <w:r>
        <w:t xml:space="preserve">A market research and literature reviewing process was performed for evaluation </w:t>
      </w:r>
      <w:r w:rsidR="005C62D6">
        <w:t xml:space="preserve">of </w:t>
      </w:r>
      <w:r>
        <w:t xml:space="preserve">actual </w:t>
      </w:r>
      <w:r w:rsidR="005C62D6">
        <w:t xml:space="preserve">proposal in the scope of </w:t>
      </w:r>
      <w:r w:rsidR="005C62D6" w:rsidRPr="00B66AB3">
        <w:t>ContinuousCare</w:t>
      </w:r>
      <w:r w:rsidR="005C62D6">
        <w:t xml:space="preserve"> solution</w:t>
      </w:r>
      <w:r>
        <w:t>.</w:t>
      </w:r>
      <w:r w:rsidR="00B66AB3">
        <w:t xml:space="preserve"> It is possible to find a tremendous number of products, services and reports related </w:t>
      </w:r>
      <w:r w:rsidR="008072C4">
        <w:t xml:space="preserve">to </w:t>
      </w:r>
      <w:r w:rsidR="00B66AB3">
        <w:t>personal health monitoring</w:t>
      </w:r>
      <w:r w:rsidR="005C62D6">
        <w:t>, including geolocation record</w:t>
      </w:r>
      <w:r w:rsidR="008072C4">
        <w:t>ing</w:t>
      </w:r>
      <w:r w:rsidR="00B66AB3">
        <w:t xml:space="preserve">. </w:t>
      </w:r>
      <w:r w:rsidR="005C62D6" w:rsidRPr="005C62D6">
        <w:t xml:space="preserve">Due to the article size restrictions, we just report the ones that were more inspiring to the proposed system. </w:t>
      </w:r>
      <w:r w:rsidR="00B66AB3">
        <w:t>An</w:t>
      </w:r>
      <w:r w:rsidR="0099047C">
        <w:t xml:space="preserve"> android app</w:t>
      </w:r>
      <w:r w:rsidR="00B66AB3">
        <w:t>lication [</w:t>
      </w:r>
      <w:r w:rsidR="004C50E9">
        <w:t>1</w:t>
      </w:r>
      <w:r w:rsidR="00B66AB3">
        <w:t xml:space="preserve">], </w:t>
      </w:r>
      <w:r w:rsidR="0099047C">
        <w:t xml:space="preserve">developed by </w:t>
      </w:r>
      <w:r w:rsidR="00B66AB3">
        <w:t>Turkish</w:t>
      </w:r>
      <w:r w:rsidR="0099047C">
        <w:t xml:space="preserve"> researchers</w:t>
      </w:r>
      <w:r w:rsidR="00B66AB3">
        <w:t>,</w:t>
      </w:r>
      <w:r w:rsidR="0099047C">
        <w:t xml:space="preserve"> was the first product </w:t>
      </w:r>
      <w:r w:rsidR="00B66AB3">
        <w:t>that</w:t>
      </w:r>
      <w:r w:rsidR="0099047C">
        <w:t xml:space="preserve"> </w:t>
      </w:r>
      <w:r w:rsidR="00B66AB3">
        <w:t xml:space="preserve">takes </w:t>
      </w:r>
      <w:r w:rsidR="0099047C">
        <w:t>advantage of geolocation to improve its service’s quality</w:t>
      </w:r>
      <w:r w:rsidR="00B66AB3">
        <w:t>.</w:t>
      </w:r>
      <w:r w:rsidR="0099047C">
        <w:t xml:space="preserve"> </w:t>
      </w:r>
      <w:r w:rsidR="00B66AB3">
        <w:t xml:space="preserve">The </w:t>
      </w:r>
      <w:r w:rsidR="0099047C">
        <w:t xml:space="preserve">application allowed users to keep track of </w:t>
      </w:r>
      <w:r w:rsidR="00B66AB3">
        <w:t>elderly</w:t>
      </w:r>
      <w:r w:rsidR="0099047C">
        <w:t xml:space="preserve"> family members and be notified in case of emergencies, providing the closest hospitals</w:t>
      </w:r>
      <w:r w:rsidR="00B66AB3">
        <w:t>.</w:t>
      </w:r>
      <w:r w:rsidR="0099047C">
        <w:t xml:space="preserve"> Health Tracking </w:t>
      </w:r>
      <w:r w:rsidR="00B66AB3">
        <w:t xml:space="preserve">system </w:t>
      </w:r>
      <w:r w:rsidR="0099047C">
        <w:t>[</w:t>
      </w:r>
      <w:r w:rsidR="004C50E9">
        <w:t>2</w:t>
      </w:r>
      <w:r w:rsidR="0099047C">
        <w:t>] used GPS</w:t>
      </w:r>
      <w:r w:rsidR="005C62D6">
        <w:t xml:space="preserve"> coordinates </w:t>
      </w:r>
      <w:r w:rsidR="0099047C">
        <w:t xml:space="preserve">and other metrics to provide insights on the physical conditions of cyclists. </w:t>
      </w:r>
      <w:r w:rsidR="00B66AB3" w:rsidRPr="00B66AB3">
        <w:t xml:space="preserve">The offered services seems very interesting and were inspiring for our proposal, </w:t>
      </w:r>
      <w:r w:rsidR="005C62D6">
        <w:t>being</w:t>
      </w:r>
      <w:r w:rsidR="00B66AB3" w:rsidRPr="00B66AB3">
        <w:t xml:space="preserve"> adapted to a more generalized target audience.</w:t>
      </w:r>
      <w:r w:rsidR="00B66AB3">
        <w:t xml:space="preserve"> </w:t>
      </w:r>
      <w:r w:rsidR="0099047C">
        <w:t>Other solutions such as the Angel-Echo [</w:t>
      </w:r>
      <w:r w:rsidR="004C50E9">
        <w:t>3</w:t>
      </w:r>
      <w:r w:rsidR="0099047C">
        <w:t>] or the UPHSM [</w:t>
      </w:r>
      <w:r w:rsidR="004C50E9">
        <w:t>4</w:t>
      </w:r>
      <w:r w:rsidR="0099047C">
        <w:t>] provided us with perspectives on the potential of the subject and on the variety of use-cases and target audiences that could benefit from robust and intuitive health monitoring systems.</w:t>
      </w:r>
      <w:r w:rsidR="00B66AB3">
        <w:t xml:space="preserve"> </w:t>
      </w:r>
      <w:r w:rsidR="005C62D6">
        <w:t>Finally</w:t>
      </w:r>
      <w:r w:rsidR="00B66AB3">
        <w:t>, the evaluation of key characteristics of already existing products, for similar problems, were taken in consideration during the design of ContinuousCare. A group of students from SSPACE college [</w:t>
      </w:r>
      <w:r w:rsidR="007D3209">
        <w:t>5</w:t>
      </w:r>
      <w:r w:rsidR="00B66AB3">
        <w:t>], in India, gave us valuable insights on what are the best metrics to take in consideration when monitoring body status.</w:t>
      </w:r>
    </w:p>
    <w:p w:rsidR="00B05D6E" w:rsidRDefault="0099047C">
      <w:pPr>
        <w:pStyle w:val="Heading1"/>
        <w:rPr>
          <w:szCs w:val="20"/>
          <w:lang w:eastAsia="en-US"/>
        </w:rPr>
      </w:pPr>
      <w:r w:rsidRPr="0099047C">
        <w:rPr>
          <w:lang w:eastAsia="en-US"/>
        </w:rPr>
        <w:t xml:space="preserve">System Architecture </w:t>
      </w:r>
    </w:p>
    <w:p w:rsidR="00A423F4" w:rsidRDefault="0099047C" w:rsidP="00F34BBD">
      <w:pPr>
        <w:ind w:firstLine="0"/>
      </w:pPr>
      <w:r>
        <w:t xml:space="preserve">The architecture </w:t>
      </w:r>
      <w:r w:rsidR="00FF4111">
        <w:t>of proposed</w:t>
      </w:r>
      <w:r>
        <w:t xml:space="preserve"> personal monitoring system </w:t>
      </w:r>
      <w:r w:rsidR="00FF4111">
        <w:t xml:space="preserve">is </w:t>
      </w:r>
      <w:r w:rsidR="00A423F4" w:rsidRPr="00A423F4">
        <w:t>shown</w:t>
      </w:r>
      <w:r w:rsidR="00A423F4">
        <w:t xml:space="preserve"> </w:t>
      </w:r>
      <w:r>
        <w:t>in</w:t>
      </w:r>
      <w:r w:rsidR="00FF4111">
        <w:t xml:space="preserve"> the</w:t>
      </w:r>
      <w:r>
        <w:t xml:space="preserve"> Figure 1</w:t>
      </w:r>
      <w:r w:rsidR="00FF4111">
        <w:t xml:space="preserve">. </w:t>
      </w:r>
      <w:r w:rsidR="00DE49FA">
        <w:t xml:space="preserve">The key design decisions aimed to ensure the robustness and scalability of ContinuousCare and its accessibility to any user with an internet connection. These regarded the collecting of data from our different sources, the appropriate storage strategy and the database load and access-time optimizations. </w:t>
      </w:r>
      <w:r w:rsidR="00FF4111">
        <w:t>It</w:t>
      </w:r>
      <w:r>
        <w:t xml:space="preserve"> follows a modular structure where each module is replaceable and updates to one </w:t>
      </w:r>
      <w:r w:rsidR="00A423F4">
        <w:t xml:space="preserve">component </w:t>
      </w:r>
      <w:r>
        <w:t>do not imply the refactoring of others.</w:t>
      </w:r>
      <w:r w:rsidR="00A423F4">
        <w:t xml:space="preserve"> The main component is the Monitoring Server that is divided into 3 functional units:</w:t>
      </w:r>
    </w:p>
    <w:p w:rsidR="00A423F4" w:rsidRDefault="00A423F4" w:rsidP="00A423F4">
      <w:pPr>
        <w:pStyle w:val="Listbul"/>
        <w:spacing w:before="120"/>
        <w:ind w:left="737" w:hanging="380"/>
      </w:pPr>
      <w:r>
        <w:t>Processing – it is responsible for gathering the information from supported devices and public data source APIs. This operation is scheduled, which means that it is executed many times per day. This unit is responsible for doing this scheduling and for processing the data collected (filtering it, assigning labels, and more);</w:t>
      </w:r>
    </w:p>
    <w:p w:rsidR="00A423F4" w:rsidRDefault="00A423F4" w:rsidP="00A423F4">
      <w:pPr>
        <w:pStyle w:val="Listbul"/>
        <w:spacing w:before="120"/>
        <w:ind w:left="737" w:hanging="380"/>
      </w:pPr>
      <w:r>
        <w:t>Persistence – it is responsible for storing all data after processing. It interacts with the database interface and ensures that every field is persisted correctly;</w:t>
      </w:r>
    </w:p>
    <w:p w:rsidR="00A423F4" w:rsidRDefault="00A423F4" w:rsidP="00F34BBD">
      <w:pPr>
        <w:pStyle w:val="Listbul"/>
        <w:spacing w:before="120" w:after="120"/>
        <w:ind w:left="737" w:hanging="380"/>
      </w:pPr>
      <w:r>
        <w:t>REST API – it is the component responsible for supporting a REST (</w:t>
      </w:r>
      <w:r w:rsidRPr="00A423F4">
        <w:t>REpresentational State Transfer</w:t>
      </w:r>
      <w:r>
        <w:t>) interface for the system, serving as the entry point for every client application.</w:t>
      </w:r>
    </w:p>
    <w:p w:rsidR="00B166FC" w:rsidRDefault="00B166FC" w:rsidP="00F34BBD">
      <w:pPr>
        <w:rPr>
          <w:ins w:id="5" w:author="fp" w:date="2019-10-15T13:32:00Z"/>
        </w:rPr>
      </w:pPr>
    </w:p>
    <w:p w:rsidR="00B166FC" w:rsidRDefault="00B166FC" w:rsidP="00F34BBD">
      <w:pPr>
        <w:rPr>
          <w:ins w:id="6" w:author="fp" w:date="2019-10-15T13:32:00Z"/>
        </w:rPr>
      </w:pPr>
    </w:p>
    <w:p w:rsidR="00A423F4" w:rsidRDefault="00A423F4" w:rsidP="00F34BBD">
      <w:r>
        <w:lastRenderedPageBreak/>
        <w:t>The second module i</w:t>
      </w:r>
      <w:r w:rsidR="008072C4">
        <w:t>s</w:t>
      </w:r>
      <w:r>
        <w:t xml:space="preserve"> the GPS Service that was implemented since many personal </w:t>
      </w:r>
      <w:r w:rsidR="00DE49FA">
        <w:t xml:space="preserve">monitoring </w:t>
      </w:r>
      <w:r>
        <w:t xml:space="preserve">devices </w:t>
      </w:r>
      <w:r w:rsidR="008072C4">
        <w:t xml:space="preserve">do </w:t>
      </w:r>
      <w:r w:rsidR="00DE49FA">
        <w:t xml:space="preserve">not provide access to its locations. Since </w:t>
      </w:r>
      <w:r>
        <w:t xml:space="preserve">geolocation </w:t>
      </w:r>
      <w:r w:rsidR="00DE49FA">
        <w:t>is</w:t>
      </w:r>
      <w:r>
        <w:t xml:space="preserve"> a crucial aspect</w:t>
      </w:r>
      <w:r w:rsidR="00DE49FA">
        <w:t xml:space="preserve"> in our proposal</w:t>
      </w:r>
      <w:r>
        <w:t xml:space="preserve">, </w:t>
      </w:r>
      <w:r w:rsidR="00DE49FA">
        <w:t xml:space="preserve">it was necessary </w:t>
      </w:r>
      <w:r>
        <w:t xml:space="preserve">to implement from scratch a service responsible for receiving the users’ locations and a mobile application that tracks </w:t>
      </w:r>
      <w:r w:rsidRPr="005A5992">
        <w:t>the</w:t>
      </w:r>
      <w:r w:rsidR="00DE49FA" w:rsidRPr="005A5992">
        <w:t>m</w:t>
      </w:r>
      <w:r>
        <w:t xml:space="preserve">. </w:t>
      </w:r>
    </w:p>
    <w:p w:rsidR="00806730" w:rsidRDefault="00806730" w:rsidP="0099047C"/>
    <w:p w:rsidR="00EE56C9" w:rsidRDefault="00332568" w:rsidP="00332568">
      <w:pPr>
        <w:jc w:val="center"/>
      </w:pPr>
      <w:r w:rsidRPr="00332568">
        <w:rPr>
          <w:noProof/>
          <w:lang w:eastAsia="en-US"/>
        </w:rPr>
        <w:drawing>
          <wp:inline distT="0" distB="0" distL="0" distR="0" wp14:anchorId="33DE03D9" wp14:editId="67466A0E">
            <wp:extent cx="2517731" cy="3264709"/>
            <wp:effectExtent l="0" t="0" r="0" b="0"/>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7731" cy="3264709"/>
                    </a:xfrm>
                    <a:prstGeom prst="rect">
                      <a:avLst/>
                    </a:prstGeom>
                  </pic:spPr>
                </pic:pic>
              </a:graphicData>
            </a:graphic>
          </wp:inline>
        </w:drawing>
      </w:r>
    </w:p>
    <w:p w:rsidR="00EE56C9" w:rsidRDefault="00EE56C9" w:rsidP="00EE56C9">
      <w:pPr>
        <w:pStyle w:val="CaptionShort"/>
      </w:pPr>
      <w:r>
        <w:rPr>
          <w:b/>
        </w:rPr>
        <w:t>Figure 1.</w:t>
      </w:r>
      <w:r>
        <w:t xml:space="preserve"> </w:t>
      </w:r>
      <w:r w:rsidRPr="00EE56C9">
        <w:t>Architecture diagram.</w:t>
      </w:r>
    </w:p>
    <w:p w:rsidR="0099047C" w:rsidRDefault="00DE49FA">
      <w:r>
        <w:t xml:space="preserve">In the persistence layer, </w:t>
      </w:r>
      <w:r w:rsidR="008072C4">
        <w:t xml:space="preserve">we </w:t>
      </w:r>
      <w:r w:rsidR="0099047C">
        <w:t xml:space="preserve">adopted </w:t>
      </w:r>
      <w:r w:rsidR="008072C4">
        <w:t xml:space="preserve">a </w:t>
      </w:r>
      <w:r w:rsidR="0099047C">
        <w:t xml:space="preserve">strategy </w:t>
      </w:r>
      <w:r>
        <w:t>based on a</w:t>
      </w:r>
      <w:r w:rsidR="0099047C">
        <w:t xml:space="preserve"> hybrid database. </w:t>
      </w:r>
      <w:r>
        <w:t xml:space="preserve">It was </w:t>
      </w:r>
      <w:r w:rsidR="0099047C">
        <w:t xml:space="preserve">designed a relational database </w:t>
      </w:r>
      <w:r>
        <w:t xml:space="preserve">model </w:t>
      </w:r>
      <w:r w:rsidR="0099047C">
        <w:t xml:space="preserve">in MySQL for the structured and interconnected data: accounts information, permissions between users, and devices. For the bulk data received from the devices and external sources, </w:t>
      </w:r>
      <w:r>
        <w:t xml:space="preserve">it was used  </w:t>
      </w:r>
      <w:r w:rsidR="0099047C">
        <w:t>a timeseries driven database, implemented with InfluxDB. This second one was found the best technology for our case as it is dedicated to continuous data streams and queries with time intervals. It is this database that feeds most of our web application’s features.</w:t>
      </w:r>
      <w:r>
        <w:t xml:space="preserve"> A system like ContinuoudCare </w:t>
      </w:r>
      <w:r w:rsidR="008072C4">
        <w:t xml:space="preserve">faced </w:t>
      </w:r>
      <w:r>
        <w:t>problem</w:t>
      </w:r>
      <w:r w:rsidR="008072C4">
        <w:t>s</w:t>
      </w:r>
      <w:r>
        <w:t xml:space="preserve"> of big-data and some optimizations were performed, namely </w:t>
      </w:r>
      <w:r w:rsidRPr="00DE49FA">
        <w:t xml:space="preserve">keeping in cache the values for a given time interval and periodically writing all the values stored with a batch </w:t>
      </w:r>
      <w:r w:rsidR="001C29DD">
        <w:t>process</w:t>
      </w:r>
      <w:r w:rsidRPr="00DE49FA">
        <w:t>.</w:t>
      </w:r>
      <w:r w:rsidR="001C29DD">
        <w:t xml:space="preserve"> </w:t>
      </w:r>
      <w:r w:rsidR="0099047C">
        <w:t xml:space="preserve">In the long run, </w:t>
      </w:r>
      <w:r w:rsidR="001C29DD">
        <w:t xml:space="preserve">the database will </w:t>
      </w:r>
      <w:r w:rsidR="0099047C">
        <w:t>hold a big load of data, some of it turning irrelevant as time passes. For this reason, the storage module support</w:t>
      </w:r>
      <w:r w:rsidR="001C29DD">
        <w:t>s</w:t>
      </w:r>
      <w:r w:rsidR="0099047C">
        <w:t xml:space="preserve"> </w:t>
      </w:r>
      <w:r w:rsidR="001C29DD">
        <w:t>the</w:t>
      </w:r>
      <w:r w:rsidR="0099047C">
        <w:t xml:space="preserve"> aggregation data after a defined </w:t>
      </w:r>
      <w:r w:rsidR="001C29DD">
        <w:t xml:space="preserve">period of </w:t>
      </w:r>
      <w:r w:rsidR="0099047C">
        <w:t>time.</w:t>
      </w:r>
    </w:p>
    <w:p w:rsidR="006A5607" w:rsidRDefault="006A5607" w:rsidP="00F250C7">
      <w:r>
        <w:t>The platform provides a web application that runs on the UI Server and is our main interface with the end-users. It interacts with a public REST API (through the Monitoring Server) and makes use of the supported devices. It was developed with the NuxtJS framework, over VueJS, helping to maintain an intuitive website organization and giving us the possibility of deploying either a Single Page App or a Universal App (where pages are rendered on the server side for a smoother user experience). Several libraries for graphical elements, cookies and web-sockets were used, as well as an HTML template from Colorlib [</w:t>
      </w:r>
      <w:r w:rsidR="007D3209">
        <w:t>6</w:t>
      </w:r>
      <w:r>
        <w:t xml:space="preserve">] for design purposes. </w:t>
      </w:r>
    </w:p>
    <w:p w:rsidR="00EE56C9" w:rsidRDefault="006A5607" w:rsidP="005A5992">
      <w:pPr>
        <w:pStyle w:val="NoindentNormal"/>
      </w:pPr>
      <w:r>
        <w:lastRenderedPageBreak/>
        <w:t>Finally,</w:t>
      </w:r>
      <w:r w:rsidR="009C65E3">
        <w:t xml:space="preserve"> the system supports at this moment three types of data providers: 1) personal monitoring device – it was used the </w:t>
      </w:r>
      <w:r w:rsidR="009C65E3" w:rsidRPr="009C65E3">
        <w:t>Fitbit Charge 3 [</w:t>
      </w:r>
      <w:r w:rsidR="007D3209">
        <w:t>7</w:t>
      </w:r>
      <w:r w:rsidR="009C65E3" w:rsidRPr="009C65E3">
        <w:t>], an advanced fitness tracker that has many health-related metrics. We focused on collecting calories, heart rate and sleep stages, as these present more interesting information for analysis purposes</w:t>
      </w:r>
      <w:r w:rsidR="009C65E3">
        <w:t>; 2) air quality monitor – it was used Foobot [</w:t>
      </w:r>
      <w:r w:rsidR="007D3209">
        <w:t>8</w:t>
      </w:r>
      <w:r w:rsidR="009C65E3">
        <w:t>], an indoor device able to detects invisible and odorless pollutants that fall into 3 categories (volatile compounds, particulate matter and carbon dioxide), calculates temperature and humidity levels and alerts users about unhealthy activities; 3) public portal with environment indicators – it was used the Waqi</w:t>
      </w:r>
      <w:r w:rsidR="009C65E3">
        <w:rPr>
          <w:rStyle w:val="FootnoteReference"/>
        </w:rPr>
        <w:footnoteReference w:id="2"/>
      </w:r>
      <w:r w:rsidR="009C65E3">
        <w:t xml:space="preserve"> public API that allows us to know the level of pollution of a given place on earth. By tracking the geolocation of our users, the system is able to decide whether to collect information from a Foobot or from Waqi according to the distance between the users and their respective air quality monitors.</w:t>
      </w:r>
    </w:p>
    <w:p w:rsidR="00EE56C9" w:rsidRDefault="006A5607" w:rsidP="00EE56C9">
      <w:pPr>
        <w:pStyle w:val="Heading1"/>
        <w:rPr>
          <w:lang w:eastAsia="en-US"/>
        </w:rPr>
      </w:pPr>
      <w:r>
        <w:rPr>
          <w:lang w:eastAsia="en-US"/>
        </w:rPr>
        <w:t>Results</w:t>
      </w:r>
    </w:p>
    <w:p w:rsidR="00760C0D" w:rsidRDefault="00A94753">
      <w:r>
        <w:t xml:space="preserve">A </w:t>
      </w:r>
      <w:r w:rsidR="00760C0D">
        <w:t>Web</w:t>
      </w:r>
      <w:r>
        <w:t xml:space="preserve"> platform was deployed </w:t>
      </w:r>
      <w:r w:rsidR="008072C4">
        <w:t xml:space="preserve">on the </w:t>
      </w:r>
      <w:r w:rsidR="00760C0D">
        <w:t>Cloud with all functionalities describe</w:t>
      </w:r>
      <w:r w:rsidR="008072C4">
        <w:t>d</w:t>
      </w:r>
      <w:r w:rsidR="00760C0D">
        <w:t xml:space="preserve"> in this article. The system </w:t>
      </w:r>
      <w:r>
        <w:t xml:space="preserve">was continuously used by a user during one month for validation purposes. </w:t>
      </w:r>
      <w:r w:rsidR="00760C0D">
        <w:t>The platform supports two distinct user profiles, patients</w:t>
      </w:r>
      <w:r w:rsidR="00760C0D" w:rsidRPr="00760C0D">
        <w:t xml:space="preserve"> and doctor</w:t>
      </w:r>
      <w:r w:rsidR="00760C0D">
        <w:t xml:space="preserve">s. </w:t>
      </w:r>
      <w:r w:rsidR="00760C0D" w:rsidRPr="00760C0D">
        <w:t>Doctor accounts, once permitted by patients, have access to the profile information and to all records, grouped by Health Status, Environment, Sleep or Events. In each group, the user can see a particular metric in detail throughout time with the help of the line graphic</w:t>
      </w:r>
      <w:r w:rsidR="00760C0D">
        <w:t xml:space="preserve">. The users are able to </w:t>
      </w:r>
      <w:r w:rsidR="00760C0D" w:rsidRPr="00760C0D">
        <w:t xml:space="preserve">add, remove or update </w:t>
      </w:r>
      <w:r w:rsidR="00760C0D">
        <w:t>monitoring devices. For instance,</w:t>
      </w:r>
      <w:r w:rsidR="00760C0D" w:rsidRPr="00760C0D">
        <w:t xml:space="preserve"> </w:t>
      </w:r>
      <w:r w:rsidR="00760C0D">
        <w:t>they</w:t>
      </w:r>
      <w:r w:rsidR="00760C0D" w:rsidRPr="00760C0D">
        <w:t xml:space="preserve"> can have many home devices</w:t>
      </w:r>
      <w:r w:rsidR="00760C0D">
        <w:t xml:space="preserve"> </w:t>
      </w:r>
      <w:r w:rsidR="00760C0D" w:rsidRPr="00760C0D">
        <w:t>in different places of common use (home, workplace, etc.).</w:t>
      </w:r>
    </w:p>
    <w:p w:rsidR="006A5607" w:rsidRDefault="00F7067E" w:rsidP="00F250C7">
      <w:pPr>
        <w:pStyle w:val="NoindentNormal"/>
      </w:pPr>
      <w:r>
        <w:t xml:space="preserve">Users have also available a timeline with relevant events that occur throughout the days. The users can add descriptive markers (annotation) to those events to keep track of their health progress. They include situations like, for instance, heart rate out of the healthy range, presence of high levels of carbon dioxide or other harmful particles, sedentary behaviors (not enough daily steps), few hours of sleep, etc. </w:t>
      </w:r>
      <w:r w:rsidR="00A94753">
        <w:t>Figure 2 presents one of the most emblematic functionalities implemented, the History Page here the user can see the places he/she has been, the current location of his/her device(s) and the markers of the events that occurred throughout the defined time window. This allows him/her to pair the events to locations and understand what are the places that affect him</w:t>
      </w:r>
      <w:r w:rsidR="008072C4">
        <w:t>/her</w:t>
      </w:r>
      <w:r w:rsidR="00A94753">
        <w:t xml:space="preserve"> the most.  </w:t>
      </w:r>
    </w:p>
    <w:p w:rsidR="00B166FC" w:rsidRDefault="00B166FC" w:rsidP="00B166FC">
      <w:pPr>
        <w:pStyle w:val="NoindentNormal"/>
      </w:pPr>
    </w:p>
    <w:p w:rsidR="00B166FC" w:rsidRPr="000B3DEF" w:rsidRDefault="00B166FC" w:rsidP="00B166FC">
      <w:pPr>
        <w:pStyle w:val="NoindentNormal"/>
      </w:pPr>
      <w:r>
        <w:t>The first version of ContinuousCare application provides 7 main functional areas and presents data related to 20 metrics. Its public API provides 26 public endpoints (i.e. services). The results of the scalability tests executed show that the backend supports comfortably 100 users online, each making 300 requests, ensuring all of the performance requirements established.</w:t>
      </w:r>
    </w:p>
    <w:p w:rsidR="00EE56C9" w:rsidRDefault="00EE56C9" w:rsidP="005A5992">
      <w:pPr>
        <w:ind w:firstLine="0"/>
      </w:pPr>
      <w:bookmarkStart w:id="7" w:name="_GoBack"/>
      <w:bookmarkEnd w:id="7"/>
    </w:p>
    <w:p w:rsidR="00EE56C9" w:rsidRDefault="00332568" w:rsidP="00B166FC">
      <w:pPr>
        <w:ind w:firstLine="0"/>
        <w:jc w:val="center"/>
      </w:pPr>
      <w:r w:rsidRPr="00332568">
        <w:rPr>
          <w:noProof/>
          <w:lang w:eastAsia="en-US"/>
        </w:rPr>
        <w:lastRenderedPageBreak/>
        <w:drawing>
          <wp:inline distT="0" distB="0" distL="0" distR="0" wp14:anchorId="144049FF" wp14:editId="0163732A">
            <wp:extent cx="3970751" cy="217372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4673" cy="2241559"/>
                    </a:xfrm>
                    <a:prstGeom prst="rect">
                      <a:avLst/>
                    </a:prstGeom>
                  </pic:spPr>
                </pic:pic>
              </a:graphicData>
            </a:graphic>
          </wp:inline>
        </w:drawing>
      </w:r>
    </w:p>
    <w:p w:rsidR="00EE56C9" w:rsidRDefault="00EE56C9" w:rsidP="005A5992">
      <w:pPr>
        <w:pStyle w:val="CaptionShort"/>
      </w:pPr>
      <w:r w:rsidRPr="00EE56C9">
        <w:rPr>
          <w:b/>
          <w:bCs/>
        </w:rPr>
        <w:t>Figure 3</w:t>
      </w:r>
      <w:r>
        <w:t xml:space="preserve">. History Page </w:t>
      </w:r>
    </w:p>
    <w:p w:rsidR="00EE56C9" w:rsidRDefault="00EE56C9" w:rsidP="00EE56C9">
      <w:pPr>
        <w:pStyle w:val="Heading1"/>
      </w:pPr>
      <w:r>
        <w:rPr>
          <w:lang w:eastAsia="en-US"/>
        </w:rPr>
        <w:t>Conclusions</w:t>
      </w:r>
    </w:p>
    <w:p w:rsidR="00EE56C9" w:rsidRDefault="00B863D1" w:rsidP="00F250C7">
      <w:pPr>
        <w:pStyle w:val="NoindentNormal"/>
      </w:pPr>
      <w:r w:rsidRPr="00B863D1">
        <w:t xml:space="preserve">Modern </w:t>
      </w:r>
      <w:r w:rsidR="00802714" w:rsidRPr="00B863D1">
        <w:t>societ</w:t>
      </w:r>
      <w:r w:rsidR="00802714">
        <w:t>y</w:t>
      </w:r>
      <w:r w:rsidRPr="00B863D1">
        <w:t xml:space="preserve"> is becom</w:t>
      </w:r>
      <w:r w:rsidR="008072C4">
        <w:t>ing</w:t>
      </w:r>
      <w:r w:rsidRPr="00B863D1">
        <w:t xml:space="preserve"> very sensible to the necessity of monitoring environmental </w:t>
      </w:r>
      <w:r w:rsidR="00802714">
        <w:t>conditions</w:t>
      </w:r>
      <w:r w:rsidRPr="00B863D1">
        <w:t xml:space="preserve"> and study its impact </w:t>
      </w:r>
      <w:r w:rsidR="008072C4">
        <w:t>o</w:t>
      </w:r>
      <w:r w:rsidRPr="00B863D1">
        <w:t>n personal health. This paper proposes an innovator clinico-environmental system for personal monitoring.</w:t>
      </w:r>
      <w:r>
        <w:t xml:space="preserve"> </w:t>
      </w:r>
      <w:r w:rsidR="00EE56C9">
        <w:t xml:space="preserve">ContinuousCare presents itself as a healthcare tool for any person, empowering both people concerned with their own health and medical personnel looking for innovative analysis tools. </w:t>
      </w:r>
      <w:r>
        <w:t>It</w:t>
      </w:r>
      <w:r w:rsidRPr="00B863D1">
        <w:t xml:space="preserve"> </w:t>
      </w:r>
      <w:r>
        <w:t xml:space="preserve">has potential </w:t>
      </w:r>
      <w:r w:rsidRPr="00B863D1">
        <w:t>to aid any user interested in perfecting their lifestyle and monitoring the surroundings.</w:t>
      </w:r>
      <w:r>
        <w:t xml:space="preserve"> </w:t>
      </w:r>
      <w:r w:rsidR="00EE56C9">
        <w:t xml:space="preserve">It combines </w:t>
      </w:r>
      <w:r w:rsidR="00802714">
        <w:t xml:space="preserve">data </w:t>
      </w:r>
      <w:r w:rsidR="00FF1F53">
        <w:t>collected by</w:t>
      </w:r>
      <w:r w:rsidR="00802714">
        <w:t xml:space="preserve"> air quality monitors with vital signals form </w:t>
      </w:r>
      <w:r w:rsidR="00EE56C9">
        <w:t xml:space="preserve">personal </w:t>
      </w:r>
      <w:r w:rsidR="00802714">
        <w:t xml:space="preserve">health </w:t>
      </w:r>
      <w:r w:rsidR="00EE56C9">
        <w:t xml:space="preserve">devices, and it makes all data collected easy to read, process and </w:t>
      </w:r>
      <w:r w:rsidR="00802714">
        <w:t xml:space="preserve">consume in an integrated way. </w:t>
      </w:r>
      <w:r w:rsidR="00802714" w:rsidRPr="00802714">
        <w:t>The users can also annotate the detected events and register the daily moods and behaviors</w:t>
      </w:r>
      <w:r w:rsidR="00802714">
        <w:t>.</w:t>
      </w:r>
      <w:r w:rsidR="00EE56C9">
        <w:t xml:space="preserve"> </w:t>
      </w:r>
      <w:r w:rsidR="00802714">
        <w:t>In the future, t</w:t>
      </w:r>
      <w:r w:rsidR="00EE56C9">
        <w:t xml:space="preserve">he efforts will </w:t>
      </w:r>
      <w:r w:rsidR="00802714">
        <w:t xml:space="preserve">be </w:t>
      </w:r>
      <w:r w:rsidR="00EE56C9">
        <w:t>focus</w:t>
      </w:r>
      <w:r w:rsidR="00802714">
        <w:t>ed</w:t>
      </w:r>
      <w:r w:rsidR="00EE56C9">
        <w:t xml:space="preserve"> on a new system module for data mining aiming to extract key information from events and offer tools to predict diseases with relatively good confidence and notify users of dangerous </w:t>
      </w:r>
      <w:r w:rsidR="00355DB0">
        <w:t>behaviors</w:t>
      </w:r>
      <w:r w:rsidR="00EE56C9">
        <w:t xml:space="preserve"> and hazardous environments.</w:t>
      </w:r>
    </w:p>
    <w:p w:rsidR="00EE56C9" w:rsidRDefault="00EE56C9" w:rsidP="00EE56C9">
      <w:pPr>
        <w:pStyle w:val="HeadingUnn1"/>
      </w:pPr>
      <w:r>
        <w:t>References</w:t>
      </w:r>
    </w:p>
    <w:p w:rsidR="00EE56C9" w:rsidRPr="00B166FC" w:rsidRDefault="004C50E9" w:rsidP="004C50E9">
      <w:pPr>
        <w:pStyle w:val="References"/>
        <w:ind w:left="357" w:hanging="357"/>
        <w:rPr>
          <w:snapToGrid w:val="0"/>
        </w:rPr>
      </w:pPr>
      <w:r w:rsidRPr="00B166FC">
        <w:rPr>
          <w:snapToGrid w:val="0"/>
        </w:rPr>
        <w:t>E. O. Tartan and C. Ciflikli (2018). An Android App for Geolocation Based Health Monitoring, Consultancy &amp; Alarm System. IEEE, 978-1-5386-2667-2.</w:t>
      </w:r>
    </w:p>
    <w:p w:rsidR="00EE56C9" w:rsidRPr="00B166FC" w:rsidRDefault="004C50E9" w:rsidP="00EE56C9">
      <w:pPr>
        <w:pStyle w:val="References"/>
        <w:ind w:left="357" w:hanging="357"/>
        <w:rPr>
          <w:snapToGrid w:val="0"/>
        </w:rPr>
      </w:pPr>
      <w:r w:rsidRPr="00B166FC">
        <w:rPr>
          <w:snapToGrid w:val="0"/>
          <w:lang w:val="pt-BR"/>
        </w:rPr>
        <w:t xml:space="preserve">F. Daniel, F. Casati, P. Silveira, M. Verga and M. Nalin (2011). </w:t>
      </w:r>
      <w:r w:rsidRPr="00B166FC">
        <w:rPr>
          <w:snapToGrid w:val="0"/>
        </w:rPr>
        <w:t>Beyond Health Tracking, A Personal Health &amp; Lifestyle Platform. IEEE, 1089-7801/11.</w:t>
      </w:r>
    </w:p>
    <w:p w:rsidR="00EE56C9" w:rsidRPr="00B166FC" w:rsidRDefault="004C50E9" w:rsidP="00EE56C9">
      <w:pPr>
        <w:pStyle w:val="References"/>
        <w:ind w:left="357" w:hanging="357"/>
        <w:rPr>
          <w:snapToGrid w:val="0"/>
        </w:rPr>
      </w:pPr>
      <w:r w:rsidRPr="00B166FC">
        <w:rPr>
          <w:snapToGrid w:val="0"/>
        </w:rPr>
        <w:t>M. Skubic, M. Ma, K. Ai and J. Hubbard (2017). Angel-Echo: A Personalized Health Care Application. IEEE, 978-1-5090-4722-2.</w:t>
      </w:r>
    </w:p>
    <w:p w:rsidR="00EE56C9" w:rsidRPr="00B166FC" w:rsidRDefault="004C50E9" w:rsidP="00EE56C9">
      <w:pPr>
        <w:pStyle w:val="References"/>
        <w:ind w:left="357" w:hanging="357"/>
        <w:rPr>
          <w:snapToGrid w:val="0"/>
        </w:rPr>
      </w:pPr>
      <w:r w:rsidRPr="00B166FC">
        <w:rPr>
          <w:snapToGrid w:val="0"/>
        </w:rPr>
        <w:t>Y. Chu, Y. Hsieh, C. Wang, Y. Pan, R. Chang (2011). UPHSM, Ubiquitous Personal Health Surveillance and Management System via WSN Agent on Open Source Smartphone. IEEE, 978-1-61284-697-2/11</w:t>
      </w:r>
      <w:r w:rsidR="00EE56C9" w:rsidRPr="00B166FC">
        <w:rPr>
          <w:snapToGrid w:val="0"/>
        </w:rPr>
        <w:t>.</w:t>
      </w:r>
    </w:p>
    <w:p w:rsidR="00EE56C9" w:rsidRPr="00B166FC" w:rsidRDefault="004C50E9" w:rsidP="00EE56C9">
      <w:pPr>
        <w:pStyle w:val="References"/>
        <w:ind w:left="357" w:hanging="357"/>
        <w:rPr>
          <w:snapToGrid w:val="0"/>
        </w:rPr>
      </w:pPr>
      <w:r w:rsidRPr="00B166FC">
        <w:rPr>
          <w:snapToGrid w:val="0"/>
        </w:rPr>
        <w:t>V. Pardeshi, S. Sagar, S. Murmurwar and P. Hage (2017). Health monitoring systems using IoT and Raspberry Pi — a review. IEEE, 978-1-5090-5960-7</w:t>
      </w:r>
      <w:r w:rsidR="00EE56C9" w:rsidRPr="00B166FC">
        <w:rPr>
          <w:snapToGrid w:val="0"/>
        </w:rPr>
        <w:t>.</w:t>
      </w:r>
    </w:p>
    <w:p w:rsidR="00EE56C9" w:rsidRPr="00B166FC" w:rsidRDefault="007D3209" w:rsidP="00EE56C9">
      <w:pPr>
        <w:pStyle w:val="References"/>
        <w:ind w:left="357" w:hanging="357"/>
        <w:rPr>
          <w:snapToGrid w:val="0"/>
        </w:rPr>
      </w:pPr>
      <w:r w:rsidRPr="00B166FC">
        <w:rPr>
          <w:snapToGrid w:val="0"/>
        </w:rPr>
        <w:t>Colorlib, Hospice Template. https://colorlib.com/wp/template/hospice/ (accessed in March, 2019).</w:t>
      </w:r>
    </w:p>
    <w:p w:rsidR="00EE56C9" w:rsidRPr="00B166FC" w:rsidRDefault="007D3209" w:rsidP="00EE56C9">
      <w:pPr>
        <w:pStyle w:val="References"/>
        <w:ind w:left="357" w:hanging="357"/>
        <w:rPr>
          <w:snapToGrid w:val="0"/>
        </w:rPr>
      </w:pPr>
      <w:r w:rsidRPr="00B166FC">
        <w:rPr>
          <w:snapToGrid w:val="0"/>
        </w:rPr>
        <w:t>Fitbit Co., ’Fitbit Charge 3, Advanced Health and Fitness Tracker’. https://www.fitbit.com/eu/shop/charge3 (accessed in March, 2019).</w:t>
      </w:r>
    </w:p>
    <w:p w:rsidR="007D3209" w:rsidRPr="00B166FC" w:rsidRDefault="007D3209" w:rsidP="007D3209">
      <w:pPr>
        <w:pStyle w:val="References"/>
        <w:ind w:left="357" w:hanging="357"/>
        <w:rPr>
          <w:snapToGrid w:val="0"/>
        </w:rPr>
      </w:pPr>
      <w:r w:rsidRPr="00B166FC">
        <w:rPr>
          <w:snapToGrid w:val="0"/>
        </w:rPr>
        <w:t>Airboxlab, ’Foobot, the air quality monitor you need’. https://foobot.io/features/ (accessed</w:t>
      </w:r>
      <w:r w:rsidR="00B166FC">
        <w:rPr>
          <w:snapToGrid w:val="0"/>
        </w:rPr>
        <w:t xml:space="preserve"> </w:t>
      </w:r>
      <w:r w:rsidRPr="00B166FC">
        <w:rPr>
          <w:snapToGrid w:val="0"/>
        </w:rPr>
        <w:t xml:space="preserve"> March, 2019).</w:t>
      </w:r>
    </w:p>
    <w:p w:rsidR="00631672" w:rsidRPr="00B166FC" w:rsidRDefault="00631672" w:rsidP="004C50E9">
      <w:pPr>
        <w:pStyle w:val="References"/>
        <w:numPr>
          <w:ilvl w:val="0"/>
          <w:numId w:val="0"/>
        </w:numPr>
      </w:pPr>
    </w:p>
    <w:sectPr w:rsidR="00631672" w:rsidRPr="00B166FC">
      <w:pgSz w:w="11907" w:h="16840" w:code="9"/>
      <w:pgMar w:top="3119" w:right="2438" w:bottom="2381" w:left="2438"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2E7D" w:rsidRDefault="00D62E7D">
      <w:r>
        <w:separator/>
      </w:r>
    </w:p>
  </w:endnote>
  <w:endnote w:type="continuationSeparator" w:id="0">
    <w:p w:rsidR="00D62E7D" w:rsidRDefault="00D62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2E7D" w:rsidRDefault="00D62E7D">
      <w:r>
        <w:separator/>
      </w:r>
    </w:p>
  </w:footnote>
  <w:footnote w:type="continuationSeparator" w:id="0">
    <w:p w:rsidR="00D62E7D" w:rsidRDefault="00D62E7D">
      <w:r>
        <w:continuationSeparator/>
      </w:r>
    </w:p>
  </w:footnote>
  <w:footnote w:id="1">
    <w:p w:rsidR="00B863D1" w:rsidRPr="00083BE9" w:rsidRDefault="00B863D1">
      <w:pPr>
        <w:pStyle w:val="FootnoteText"/>
        <w:rPr>
          <w:lang w:val="pt-BR"/>
        </w:rPr>
      </w:pPr>
      <w:r>
        <w:rPr>
          <w:rStyle w:val="FootnoteReference"/>
        </w:rPr>
        <w:footnoteRef/>
      </w:r>
      <w:r w:rsidRPr="00083BE9">
        <w:rPr>
          <w:lang w:val="pt-BR"/>
        </w:rPr>
        <w:t xml:space="preserve"> </w:t>
      </w:r>
      <w:r w:rsidRPr="00083BE9">
        <w:rPr>
          <w:sz w:val="15"/>
          <w:szCs w:val="15"/>
          <w:lang w:val="pt-BR"/>
        </w:rPr>
        <w:t>Corresponding Author: Campus Universitário de Santiago, Aveiro, Portugal; E-mail: filipesnetopires@ua.pt</w:t>
      </w:r>
    </w:p>
  </w:footnote>
  <w:footnote w:id="2">
    <w:p w:rsidR="00B863D1" w:rsidRPr="007D3209" w:rsidRDefault="00B863D1">
      <w:pPr>
        <w:pStyle w:val="FootnoteText"/>
        <w:rPr>
          <w:lang w:val="pt-PT"/>
        </w:rPr>
      </w:pPr>
      <w:r>
        <w:rPr>
          <w:rStyle w:val="FootnoteReference"/>
        </w:rPr>
        <w:footnoteRef/>
      </w:r>
      <w:r>
        <w:t xml:space="preserve"> </w:t>
      </w:r>
      <w:r w:rsidR="007D3209" w:rsidRPr="009649C1">
        <w:rPr>
          <w:snapToGrid w:val="0"/>
          <w:sz w:val="16"/>
        </w:rPr>
        <w:t>https://waqi.info/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36EC8536"/>
    <w:lvl w:ilvl="0">
      <w:start w:val="1"/>
      <w:numFmt w:val="decimal"/>
      <w:pStyle w:val="ListNumber"/>
      <w:lvlText w:val="%1."/>
      <w:lvlJc w:val="left"/>
      <w:pPr>
        <w:tabs>
          <w:tab w:val="num" w:pos="360"/>
        </w:tabs>
        <w:ind w:left="360" w:hanging="360"/>
      </w:pPr>
    </w:lvl>
  </w:abstractNum>
  <w:abstractNum w:abstractNumId="1">
    <w:nsid w:val="2853357A"/>
    <w:multiLevelType w:val="multilevel"/>
    <w:tmpl w:val="FAAA08D2"/>
    <w:lvl w:ilvl="0">
      <w:start w:val="1"/>
      <w:numFmt w:val="decimal"/>
      <w:lvlText w:val="[%1]"/>
      <w:lvlJc w:val="left"/>
      <w:pPr>
        <w:tabs>
          <w:tab w:val="num" w:pos="360"/>
        </w:tabs>
        <w:ind w:left="312" w:hanging="312"/>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2B54727C"/>
    <w:multiLevelType w:val="hybridMultilevel"/>
    <w:tmpl w:val="D1066A82"/>
    <w:lvl w:ilvl="0" w:tplc="1A2EAD66">
      <w:numFmt w:val="bullet"/>
      <w:lvlText w:val="•"/>
      <w:lvlJc w:val="left"/>
      <w:pPr>
        <w:ind w:left="717" w:hanging="360"/>
      </w:pPr>
      <w:rPr>
        <w:rFonts w:ascii="Times New Roman" w:eastAsia="MS Mincho" w:hAnsi="Times New Roman" w:cs="Times New Roman" w:hint="default"/>
      </w:rPr>
    </w:lvl>
    <w:lvl w:ilvl="1" w:tplc="08090003" w:tentative="1">
      <w:start w:val="1"/>
      <w:numFmt w:val="bullet"/>
      <w:lvlText w:val="o"/>
      <w:lvlJc w:val="left"/>
      <w:pPr>
        <w:ind w:left="1437" w:hanging="360"/>
      </w:pPr>
      <w:rPr>
        <w:rFonts w:ascii="Courier New" w:hAnsi="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3">
    <w:nsid w:val="3175156B"/>
    <w:multiLevelType w:val="hybridMultilevel"/>
    <w:tmpl w:val="A280757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5">
    <w:nsid w:val="57B032BB"/>
    <w:multiLevelType w:val="multilevel"/>
    <w:tmpl w:val="88DE16C6"/>
    <w:lvl w:ilvl="0">
      <w:start w:val="1"/>
      <w:numFmt w:val="bullet"/>
      <w:pStyle w:val="LISTdash"/>
      <w:lvlText w:val=""/>
      <w:lvlJc w:val="left"/>
      <w:pPr>
        <w:tabs>
          <w:tab w:val="num" w:pos="564"/>
        </w:tabs>
        <w:ind w:left="454" w:hanging="250"/>
      </w:pPr>
      <w:rPr>
        <w:rFonts w:ascii="Symbol" w:hAnsi="Symbol" w:hint="default"/>
        <w:b/>
        <w:i w:val="0"/>
        <w:caps w:val="0"/>
        <w:strike w:val="0"/>
        <w:dstrike w:val="0"/>
        <w:color w:val="000000"/>
        <w:spacing w:val="0"/>
        <w:kern w:val="28"/>
        <w:position w:val="0"/>
        <w:sz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814"/>
        </w:tabs>
        <w:ind w:left="794" w:hanging="340"/>
      </w:pPr>
      <w:rPr>
        <w:rFonts w:ascii="Symbol" w:hAnsi="Symbol" w:hint="default"/>
        <w:b w:val="0"/>
        <w:i w:val="0"/>
        <w:sz w:val="20"/>
      </w:rPr>
    </w:lvl>
    <w:lvl w:ilvl="2">
      <w:start w:val="1"/>
      <w:numFmt w:val="bullet"/>
      <w:lvlText w:val=""/>
      <w:lvlJc w:val="left"/>
      <w:pPr>
        <w:tabs>
          <w:tab w:val="num" w:pos="927"/>
        </w:tabs>
        <w:ind w:left="204" w:firstLine="363"/>
      </w:pPr>
      <w:rPr>
        <w:rFonts w:ascii="Symbol" w:hAnsi="Symbol" w:hint="default"/>
        <w:b w:val="0"/>
        <w:i/>
        <w:sz w:val="24"/>
      </w:rPr>
    </w:lvl>
    <w:lvl w:ilvl="3">
      <w:start w:val="1"/>
      <w:numFmt w:val="decimal"/>
      <w:suff w:val="space"/>
      <w:lvlText w:val="%1.%2.%3.%4."/>
      <w:lvlJc w:val="left"/>
      <w:pPr>
        <w:ind w:left="204" w:firstLine="0"/>
      </w:pPr>
      <w:rPr>
        <w:rFonts w:ascii="Times" w:hAnsi="Times" w:hint="default"/>
        <w:b w:val="0"/>
        <w:i/>
        <w:sz w:val="24"/>
      </w:rPr>
    </w:lvl>
    <w:lvl w:ilvl="4">
      <w:start w:val="1"/>
      <w:numFmt w:val="none"/>
      <w:suff w:val="nothing"/>
      <w:lvlText w:val=""/>
      <w:lvlJc w:val="left"/>
      <w:pPr>
        <w:ind w:left="204" w:firstLine="0"/>
      </w:pPr>
      <w:rPr>
        <w:rFonts w:hint="default"/>
      </w:rPr>
    </w:lvl>
    <w:lvl w:ilvl="5">
      <w:start w:val="1"/>
      <w:numFmt w:val="none"/>
      <w:suff w:val="nothing"/>
      <w:lvlText w:val=""/>
      <w:lvlJc w:val="left"/>
      <w:pPr>
        <w:ind w:left="105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left"/>
      <w:pPr>
        <w:ind w:left="714" w:firstLine="0"/>
      </w:pPr>
      <w:rPr>
        <w:rFonts w:hint="default"/>
      </w:rPr>
    </w:lvl>
  </w:abstractNum>
  <w:abstractNum w:abstractNumId="6">
    <w:nsid w:val="581D0CC1"/>
    <w:multiLevelType w:val="multilevel"/>
    <w:tmpl w:val="47DE6CBE"/>
    <w:lvl w:ilvl="0">
      <w:start w:val="1"/>
      <w:numFmt w:val="decimal"/>
      <w:lvlText w:val="[%1]"/>
      <w:lvlJc w:val="left"/>
      <w:pPr>
        <w:tabs>
          <w:tab w:val="num" w:pos="360"/>
        </w:tabs>
        <w:ind w:left="312" w:hanging="312"/>
      </w:pPr>
      <w:rPr>
        <w:rFonts w:hint="default"/>
        <w:sz w:val="20"/>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61426C2F"/>
    <w:multiLevelType w:val="hybridMultilevel"/>
    <w:tmpl w:val="2EB08300"/>
    <w:lvl w:ilvl="0" w:tplc="2D9ABB34">
      <w:start w:val="1"/>
      <w:numFmt w:val="lowerLetter"/>
      <w:pStyle w:val="LISTalph"/>
      <w:lvlText w:val="%1)"/>
      <w:lvlJc w:val="left"/>
      <w:pPr>
        <w:tabs>
          <w:tab w:val="num" w:pos="564"/>
        </w:tabs>
        <w:ind w:left="499" w:hanging="295"/>
      </w:pPr>
      <w:rPr>
        <w:rFonts w:hint="default"/>
      </w:rPr>
    </w:lvl>
    <w:lvl w:ilvl="1" w:tplc="04090019">
      <w:start w:val="1"/>
      <w:numFmt w:val="lowerLetter"/>
      <w:lvlText w:val="%2."/>
      <w:lvlJc w:val="left"/>
      <w:pPr>
        <w:tabs>
          <w:tab w:val="num" w:pos="1284"/>
        </w:tabs>
        <w:ind w:left="1284" w:hanging="360"/>
      </w:pPr>
    </w:lvl>
    <w:lvl w:ilvl="2" w:tplc="0409001B" w:tentative="1">
      <w:start w:val="1"/>
      <w:numFmt w:val="lowerRoman"/>
      <w:lvlText w:val="%3."/>
      <w:lvlJc w:val="right"/>
      <w:pPr>
        <w:tabs>
          <w:tab w:val="num" w:pos="2004"/>
        </w:tabs>
        <w:ind w:left="2004" w:hanging="180"/>
      </w:pPr>
    </w:lvl>
    <w:lvl w:ilvl="3" w:tplc="0409000F" w:tentative="1">
      <w:start w:val="1"/>
      <w:numFmt w:val="decimal"/>
      <w:lvlText w:val="%4."/>
      <w:lvlJc w:val="left"/>
      <w:pPr>
        <w:tabs>
          <w:tab w:val="num" w:pos="2724"/>
        </w:tabs>
        <w:ind w:left="2724" w:hanging="360"/>
      </w:pPr>
    </w:lvl>
    <w:lvl w:ilvl="4" w:tplc="04090019" w:tentative="1">
      <w:start w:val="1"/>
      <w:numFmt w:val="lowerLetter"/>
      <w:lvlText w:val="%5."/>
      <w:lvlJc w:val="left"/>
      <w:pPr>
        <w:tabs>
          <w:tab w:val="num" w:pos="3444"/>
        </w:tabs>
        <w:ind w:left="3444" w:hanging="360"/>
      </w:pPr>
    </w:lvl>
    <w:lvl w:ilvl="5" w:tplc="0409001B" w:tentative="1">
      <w:start w:val="1"/>
      <w:numFmt w:val="lowerRoman"/>
      <w:lvlText w:val="%6."/>
      <w:lvlJc w:val="right"/>
      <w:pPr>
        <w:tabs>
          <w:tab w:val="num" w:pos="4164"/>
        </w:tabs>
        <w:ind w:left="4164" w:hanging="180"/>
      </w:pPr>
    </w:lvl>
    <w:lvl w:ilvl="6" w:tplc="0409000F" w:tentative="1">
      <w:start w:val="1"/>
      <w:numFmt w:val="decimal"/>
      <w:lvlText w:val="%7."/>
      <w:lvlJc w:val="left"/>
      <w:pPr>
        <w:tabs>
          <w:tab w:val="num" w:pos="4884"/>
        </w:tabs>
        <w:ind w:left="4884" w:hanging="360"/>
      </w:pPr>
    </w:lvl>
    <w:lvl w:ilvl="7" w:tplc="04090019" w:tentative="1">
      <w:start w:val="1"/>
      <w:numFmt w:val="lowerLetter"/>
      <w:lvlText w:val="%8."/>
      <w:lvlJc w:val="left"/>
      <w:pPr>
        <w:tabs>
          <w:tab w:val="num" w:pos="5604"/>
        </w:tabs>
        <w:ind w:left="5604" w:hanging="360"/>
      </w:pPr>
    </w:lvl>
    <w:lvl w:ilvl="8" w:tplc="0409001B" w:tentative="1">
      <w:start w:val="1"/>
      <w:numFmt w:val="lowerRoman"/>
      <w:lvlText w:val="%9."/>
      <w:lvlJc w:val="right"/>
      <w:pPr>
        <w:tabs>
          <w:tab w:val="num" w:pos="6324"/>
        </w:tabs>
        <w:ind w:left="6324" w:hanging="180"/>
      </w:pPr>
    </w:lvl>
  </w:abstractNum>
  <w:abstractNum w:abstractNumId="8">
    <w:nsid w:val="63CA79E0"/>
    <w:multiLevelType w:val="multilevel"/>
    <w:tmpl w:val="F370C5B4"/>
    <w:lvl w:ilvl="0">
      <w:start w:val="1"/>
      <w:numFmt w:val="decimal"/>
      <w:pStyle w:val="LISTnum"/>
      <w:lvlText w:val="%1."/>
      <w:lvlJc w:val="left"/>
      <w:pPr>
        <w:tabs>
          <w:tab w:val="num" w:pos="717"/>
        </w:tabs>
        <w:ind w:left="652" w:hanging="295"/>
      </w:pPr>
      <w:rPr>
        <w:rFonts w:hint="default"/>
      </w:rPr>
    </w:lvl>
    <w:lvl w:ilvl="1">
      <w:start w:val="1"/>
      <w:numFmt w:val="decimal"/>
      <w:lvlText w:val="%1.%2."/>
      <w:lvlJc w:val="left"/>
      <w:pPr>
        <w:tabs>
          <w:tab w:val="num" w:pos="1077"/>
        </w:tabs>
        <w:ind w:left="1077" w:hanging="363"/>
      </w:pPr>
      <w:rPr>
        <w:rFonts w:hint="default"/>
      </w:rPr>
    </w:lvl>
    <w:lvl w:ilvl="2">
      <w:start w:val="1"/>
      <w:numFmt w:val="decimal"/>
      <w:lvlText w:val="%1.%2.%3."/>
      <w:lvlJc w:val="left"/>
      <w:pPr>
        <w:tabs>
          <w:tab w:val="num" w:pos="1797"/>
        </w:tabs>
        <w:ind w:left="1581" w:hanging="504"/>
      </w:pPr>
      <w:rPr>
        <w:rFonts w:hint="default"/>
      </w:rPr>
    </w:lvl>
    <w:lvl w:ilvl="3">
      <w:start w:val="1"/>
      <w:numFmt w:val="decimal"/>
      <w:lvlText w:val="%1.%2.%3.%4."/>
      <w:lvlJc w:val="left"/>
      <w:pPr>
        <w:tabs>
          <w:tab w:val="num" w:pos="2157"/>
        </w:tabs>
        <w:ind w:left="2085" w:hanging="648"/>
      </w:pPr>
      <w:rPr>
        <w:rFonts w:hint="default"/>
      </w:rPr>
    </w:lvl>
    <w:lvl w:ilvl="4">
      <w:start w:val="1"/>
      <w:numFmt w:val="decimal"/>
      <w:lvlText w:val="%1.%2.%3.%4.%5."/>
      <w:lvlJc w:val="left"/>
      <w:pPr>
        <w:tabs>
          <w:tab w:val="num" w:pos="2877"/>
        </w:tabs>
        <w:ind w:left="2589" w:hanging="792"/>
      </w:pPr>
      <w:rPr>
        <w:rFonts w:hint="default"/>
      </w:rPr>
    </w:lvl>
    <w:lvl w:ilvl="5">
      <w:start w:val="1"/>
      <w:numFmt w:val="decimal"/>
      <w:lvlText w:val="%1.%2.%3.%4.%5.%6."/>
      <w:lvlJc w:val="left"/>
      <w:pPr>
        <w:tabs>
          <w:tab w:val="num" w:pos="3237"/>
        </w:tabs>
        <w:ind w:left="3093" w:hanging="936"/>
      </w:pPr>
      <w:rPr>
        <w:rFonts w:hint="default"/>
      </w:rPr>
    </w:lvl>
    <w:lvl w:ilvl="6">
      <w:start w:val="1"/>
      <w:numFmt w:val="decimal"/>
      <w:lvlText w:val="%1.%2.%3.%4.%5.%6.%7."/>
      <w:lvlJc w:val="left"/>
      <w:pPr>
        <w:tabs>
          <w:tab w:val="num" w:pos="3957"/>
        </w:tabs>
        <w:ind w:left="3597" w:hanging="1080"/>
      </w:pPr>
      <w:rPr>
        <w:rFonts w:hint="default"/>
      </w:rPr>
    </w:lvl>
    <w:lvl w:ilvl="7">
      <w:start w:val="1"/>
      <w:numFmt w:val="decimal"/>
      <w:lvlText w:val="%1.%2.%3.%4.%5.%6.%7.%8."/>
      <w:lvlJc w:val="left"/>
      <w:pPr>
        <w:tabs>
          <w:tab w:val="num" w:pos="4317"/>
        </w:tabs>
        <w:ind w:left="4101" w:hanging="1224"/>
      </w:pPr>
      <w:rPr>
        <w:rFonts w:hint="default"/>
      </w:rPr>
    </w:lvl>
    <w:lvl w:ilvl="8">
      <w:start w:val="1"/>
      <w:numFmt w:val="decimal"/>
      <w:lvlText w:val="%1.%2.%3.%4.%5.%6.%7.%8.%9."/>
      <w:lvlJc w:val="left"/>
      <w:pPr>
        <w:tabs>
          <w:tab w:val="num" w:pos="5037"/>
        </w:tabs>
        <w:ind w:left="4677" w:hanging="1440"/>
      </w:pPr>
      <w:rPr>
        <w:rFonts w:hint="default"/>
      </w:rPr>
    </w:lvl>
  </w:abstractNum>
  <w:abstractNum w:abstractNumId="9">
    <w:nsid w:val="749D7927"/>
    <w:multiLevelType w:val="multilevel"/>
    <w:tmpl w:val="1F9C18A8"/>
    <w:lvl w:ilvl="0">
      <w:start w:val="1"/>
      <w:numFmt w:val="decimal"/>
      <w:pStyle w:val="Heading1"/>
      <w:suff w:val="space"/>
      <w:lvlText w:val="%1."/>
      <w:lvlJc w:val="left"/>
      <w:pPr>
        <w:ind w:left="454" w:hanging="454"/>
      </w:pPr>
      <w:rPr>
        <w:rFonts w:ascii="Times New Roman" w:hAnsi="Times New Roman" w:hint="default"/>
        <w:b/>
        <w:i w:val="0"/>
        <w:caps w:val="0"/>
        <w:strike w:val="0"/>
        <w:dstrike w:val="0"/>
        <w:color w:val="000000"/>
        <w:spacing w:val="0"/>
        <w:kern w:val="28"/>
        <w:position w:val="0"/>
        <w:sz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0" w:firstLine="0"/>
      </w:pPr>
      <w:rPr>
        <w:rFonts w:ascii="Times New Roman" w:hAnsi="Times New Roman" w:hint="default"/>
        <w:b w:val="0"/>
        <w:i/>
        <w:sz w:val="20"/>
      </w:rPr>
    </w:lvl>
    <w:lvl w:ilvl="2">
      <w:start w:val="1"/>
      <w:numFmt w:val="decimal"/>
      <w:pStyle w:val="Heading3"/>
      <w:suff w:val="space"/>
      <w:lvlText w:val="%1.%2.%3."/>
      <w:lvlJc w:val="left"/>
      <w:pPr>
        <w:ind w:left="0" w:firstLine="0"/>
      </w:pPr>
      <w:rPr>
        <w:rFonts w:ascii="Times" w:hAnsi="Times" w:hint="default"/>
        <w:b w:val="0"/>
        <w:i/>
        <w:sz w:val="20"/>
      </w:rPr>
    </w:lvl>
    <w:lvl w:ilvl="3">
      <w:start w:val="1"/>
      <w:numFmt w:val="decimal"/>
      <w:pStyle w:val="Heading4"/>
      <w:suff w:val="space"/>
      <w:lvlText w:val="%1.%2.%3.%4."/>
      <w:lvlJc w:val="left"/>
      <w:pPr>
        <w:ind w:left="0" w:firstLine="0"/>
      </w:pPr>
      <w:rPr>
        <w:rFonts w:ascii="Times" w:hAnsi="Times" w:hint="default"/>
        <w:b w:val="0"/>
        <w:i/>
        <w:sz w:val="2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850" w:firstLine="0"/>
      </w:pPr>
      <w:rPr>
        <w:rFonts w:hint="default"/>
      </w:rPr>
    </w:lvl>
    <w:lvl w:ilvl="6">
      <w:start w:val="1"/>
      <w:numFmt w:val="none"/>
      <w:suff w:val="nothing"/>
      <w:lvlText w:val=""/>
      <w:lvlJc w:val="left"/>
      <w:pPr>
        <w:ind w:left="510" w:firstLine="0"/>
      </w:pPr>
      <w:rPr>
        <w:rFonts w:hint="default"/>
      </w:rPr>
    </w:lvl>
    <w:lvl w:ilvl="7">
      <w:start w:val="1"/>
      <w:numFmt w:val="none"/>
      <w:suff w:val="nothing"/>
      <w:lvlText w:val=""/>
      <w:lvlJc w:val="left"/>
      <w:pPr>
        <w:ind w:left="510" w:firstLine="0"/>
      </w:pPr>
      <w:rPr>
        <w:rFonts w:hint="default"/>
      </w:rPr>
    </w:lvl>
    <w:lvl w:ilvl="8">
      <w:start w:val="1"/>
      <w:numFmt w:val="none"/>
      <w:suff w:val="nothing"/>
      <w:lvlText w:val=""/>
      <w:lvlJc w:val="left"/>
      <w:pPr>
        <w:ind w:left="510" w:firstLine="0"/>
      </w:pPr>
      <w:rPr>
        <w:rFonts w:hint="default"/>
      </w:rPr>
    </w:lvl>
  </w:abstractNum>
  <w:abstractNum w:abstractNumId="10">
    <w:nsid w:val="76F27992"/>
    <w:multiLevelType w:val="hybridMultilevel"/>
    <w:tmpl w:val="8E28FDE8"/>
    <w:lvl w:ilvl="0" w:tplc="7B981C04">
      <w:start w:val="1"/>
      <w:numFmt w:val="decimal"/>
      <w:pStyle w:val="References"/>
      <w:lvlText w:val="[%1]"/>
      <w:lvlJc w:val="left"/>
      <w:pPr>
        <w:tabs>
          <w:tab w:val="num" w:pos="255"/>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7"/>
  </w:num>
  <w:num w:numId="2">
    <w:abstractNumId w:val="5"/>
  </w:num>
  <w:num w:numId="3">
    <w:abstractNumId w:val="0"/>
  </w:num>
  <w:num w:numId="4">
    <w:abstractNumId w:val="9"/>
  </w:num>
  <w:num w:numId="5">
    <w:abstractNumId w:val="4"/>
  </w:num>
  <w:num w:numId="6">
    <w:abstractNumId w:val="8"/>
  </w:num>
  <w:num w:numId="7">
    <w:abstractNumId w:val="10"/>
  </w:num>
  <w:num w:numId="8">
    <w:abstractNumId w:val="6"/>
  </w:num>
  <w:num w:numId="9">
    <w:abstractNumId w:val="10"/>
  </w:num>
  <w:num w:numId="10">
    <w:abstractNumId w:val="1"/>
  </w:num>
  <w:num w:numId="11">
    <w:abstractNumId w:val="10"/>
    <w:lvlOverride w:ilvl="0">
      <w:startOverride w:val="1"/>
    </w:lvlOverride>
  </w:num>
  <w:num w:numId="12">
    <w:abstractNumId w:val="3"/>
  </w:num>
  <w:num w:numId="13">
    <w:abstractNumId w:val="2"/>
  </w:num>
  <w:num w:numId="14">
    <w:abstractNumId w:val="4"/>
  </w:num>
  <w:num w:numId="15">
    <w:abstractNumId w:val="9"/>
  </w:num>
  <w:num w:numId="16">
    <w:abstractNumId w:val="9"/>
  </w:num>
  <w:num w:numId="1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os Costa">
    <w15:presenceInfo w15:providerId="AD" w15:userId="S::carlos.costa@ua.pt::4fd612e3-daa9-4d7a-95ff-18089ecae6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trackRevisions/>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047C"/>
    <w:rsid w:val="0004466E"/>
    <w:rsid w:val="00083BE9"/>
    <w:rsid w:val="000B2F87"/>
    <w:rsid w:val="000B3DEF"/>
    <w:rsid w:val="00190CC7"/>
    <w:rsid w:val="0019544A"/>
    <w:rsid w:val="001C29DD"/>
    <w:rsid w:val="002902DF"/>
    <w:rsid w:val="00332568"/>
    <w:rsid w:val="00355DB0"/>
    <w:rsid w:val="00404B9A"/>
    <w:rsid w:val="00412A5C"/>
    <w:rsid w:val="00455330"/>
    <w:rsid w:val="004C50E9"/>
    <w:rsid w:val="00590AD5"/>
    <w:rsid w:val="00591005"/>
    <w:rsid w:val="005A5992"/>
    <w:rsid w:val="005B0A71"/>
    <w:rsid w:val="005C62D6"/>
    <w:rsid w:val="006161C2"/>
    <w:rsid w:val="00622FC6"/>
    <w:rsid w:val="00631672"/>
    <w:rsid w:val="006A5607"/>
    <w:rsid w:val="00760C0D"/>
    <w:rsid w:val="00791773"/>
    <w:rsid w:val="007A1494"/>
    <w:rsid w:val="007D3209"/>
    <w:rsid w:val="00802714"/>
    <w:rsid w:val="00806730"/>
    <w:rsid w:val="008072C4"/>
    <w:rsid w:val="00812CA5"/>
    <w:rsid w:val="008572E0"/>
    <w:rsid w:val="00903CD4"/>
    <w:rsid w:val="0091296D"/>
    <w:rsid w:val="009649C1"/>
    <w:rsid w:val="009758DF"/>
    <w:rsid w:val="0099047C"/>
    <w:rsid w:val="009C65E3"/>
    <w:rsid w:val="009E3930"/>
    <w:rsid w:val="00A00261"/>
    <w:rsid w:val="00A04368"/>
    <w:rsid w:val="00A423F4"/>
    <w:rsid w:val="00A80694"/>
    <w:rsid w:val="00A94753"/>
    <w:rsid w:val="00B05D6E"/>
    <w:rsid w:val="00B115A2"/>
    <w:rsid w:val="00B166FC"/>
    <w:rsid w:val="00B6475B"/>
    <w:rsid w:val="00B66AB3"/>
    <w:rsid w:val="00B70277"/>
    <w:rsid w:val="00B863D1"/>
    <w:rsid w:val="00B94C2D"/>
    <w:rsid w:val="00BF4287"/>
    <w:rsid w:val="00C56A82"/>
    <w:rsid w:val="00C97D11"/>
    <w:rsid w:val="00CF5C91"/>
    <w:rsid w:val="00D62328"/>
    <w:rsid w:val="00D62E7D"/>
    <w:rsid w:val="00D82BC9"/>
    <w:rsid w:val="00DE49FA"/>
    <w:rsid w:val="00EE56C9"/>
    <w:rsid w:val="00F07FC3"/>
    <w:rsid w:val="00F250C7"/>
    <w:rsid w:val="00F34BBD"/>
    <w:rsid w:val="00F378F1"/>
    <w:rsid w:val="00F57FF6"/>
    <w:rsid w:val="00F6794D"/>
    <w:rsid w:val="00F7067E"/>
    <w:rsid w:val="00FC75AB"/>
    <w:rsid w:val="00FD3819"/>
    <w:rsid w:val="00FF1F53"/>
    <w:rsid w:val="00FF4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357"/>
      <w:jc w:val="both"/>
    </w:pPr>
    <w:rPr>
      <w:szCs w:val="24"/>
      <w:lang w:eastAsia="ja-JP"/>
    </w:rPr>
  </w:style>
  <w:style w:type="paragraph" w:styleId="Heading1">
    <w:name w:val="heading 1"/>
    <w:basedOn w:val="Normal"/>
    <w:next w:val="NoindentNormal"/>
    <w:qFormat/>
    <w:pPr>
      <w:keepNext/>
      <w:keepLines/>
      <w:numPr>
        <w:numId w:val="4"/>
      </w:numPr>
      <w:suppressAutoHyphens/>
      <w:spacing w:before="480" w:after="240"/>
      <w:jc w:val="left"/>
      <w:outlineLvl w:val="0"/>
    </w:pPr>
    <w:rPr>
      <w:rFonts w:cs="Arial"/>
      <w:b/>
      <w:bCs/>
      <w:kern w:val="32"/>
      <w:szCs w:val="32"/>
    </w:rPr>
  </w:style>
  <w:style w:type="paragraph" w:styleId="Heading2">
    <w:name w:val="heading 2"/>
    <w:basedOn w:val="Normal"/>
    <w:next w:val="NoindentNormal"/>
    <w:qFormat/>
    <w:pPr>
      <w:keepNext/>
      <w:keepLines/>
      <w:numPr>
        <w:ilvl w:val="1"/>
        <w:numId w:val="4"/>
      </w:numPr>
      <w:suppressAutoHyphens/>
      <w:spacing w:before="240" w:after="240"/>
      <w:jc w:val="left"/>
      <w:outlineLvl w:val="1"/>
    </w:pPr>
    <w:rPr>
      <w:rFonts w:cs="Arial"/>
      <w:bCs/>
      <w:i/>
      <w:iCs/>
      <w:szCs w:val="28"/>
    </w:rPr>
  </w:style>
  <w:style w:type="paragraph" w:styleId="Heading3">
    <w:name w:val="heading 3"/>
    <w:basedOn w:val="Normal"/>
    <w:next w:val="NoindentNormal"/>
    <w:qFormat/>
    <w:pPr>
      <w:keepNext/>
      <w:keepLines/>
      <w:numPr>
        <w:ilvl w:val="2"/>
        <w:numId w:val="4"/>
      </w:numPr>
      <w:suppressAutoHyphens/>
      <w:spacing w:before="240" w:after="120"/>
      <w:jc w:val="left"/>
      <w:outlineLvl w:val="2"/>
    </w:pPr>
    <w:rPr>
      <w:rFonts w:cs="Arial"/>
      <w:bCs/>
      <w:i/>
      <w:szCs w:val="26"/>
    </w:rPr>
  </w:style>
  <w:style w:type="paragraph" w:styleId="Heading4">
    <w:name w:val="heading 4"/>
    <w:basedOn w:val="Normal"/>
    <w:next w:val="NoindentNormal"/>
    <w:qFormat/>
    <w:pPr>
      <w:keepNext/>
      <w:numPr>
        <w:ilvl w:val="3"/>
        <w:numId w:val="4"/>
      </w:numPr>
      <w:suppressAutoHyphens/>
      <w:spacing w:before="120"/>
      <w:jc w:val="left"/>
      <w:outlineLvl w:val="3"/>
    </w:pPr>
    <w:rPr>
      <w:bCs/>
      <w:i/>
      <w:szCs w:val="28"/>
    </w:rPr>
  </w:style>
  <w:style w:type="paragraph" w:styleId="Heading5">
    <w:name w:val="heading 5"/>
    <w:basedOn w:val="Normal"/>
    <w:next w:val="NoindentNormal"/>
    <w:qFormat/>
    <w:pPr>
      <w:numPr>
        <w:ilvl w:val="4"/>
        <w:numId w:val="4"/>
      </w:numPr>
      <w:jc w:val="left"/>
      <w:outlineLvl w:val="4"/>
    </w:pPr>
    <w:rPr>
      <w:bCs/>
      <w:i/>
      <w:iCs/>
      <w:szCs w:val="26"/>
    </w:rPr>
  </w:style>
  <w:style w:type="paragraph" w:styleId="Heading6">
    <w:name w:val="heading 6"/>
    <w:basedOn w:val="Normal"/>
    <w:next w:val="Normal"/>
    <w:qFormat/>
    <w:pPr>
      <w:numPr>
        <w:ilvl w:val="5"/>
        <w:numId w:val="4"/>
      </w:numPr>
      <w:spacing w:before="240"/>
      <w:outlineLvl w:val="5"/>
    </w:pPr>
    <w:rPr>
      <w:bCs/>
      <w:szCs w:val="22"/>
    </w:rPr>
  </w:style>
  <w:style w:type="paragraph" w:styleId="Heading7">
    <w:name w:val="heading 7"/>
    <w:basedOn w:val="Normal"/>
    <w:next w:val="Normal"/>
    <w:qFormat/>
    <w:pPr>
      <w:spacing w:before="240" w:after="60"/>
      <w:outlineLvl w:val="6"/>
    </w:pPr>
    <w:rPr>
      <w:sz w:val="24"/>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ndentNormal">
    <w:name w:val="NoindentNormal"/>
    <w:basedOn w:val="Normal"/>
    <w:next w:val="Normal"/>
    <w:pPr>
      <w:ind w:firstLine="0"/>
    </w:pPr>
  </w:style>
  <w:style w:type="paragraph" w:customStyle="1" w:styleId="Quote1">
    <w:name w:val="Quote1"/>
    <w:basedOn w:val="Normal"/>
    <w:pPr>
      <w:ind w:left="204"/>
    </w:pPr>
    <w:rPr>
      <w:sz w:val="18"/>
    </w:rPr>
  </w:style>
  <w:style w:type="paragraph" w:customStyle="1" w:styleId="Abstract">
    <w:name w:val="Abstract"/>
    <w:basedOn w:val="Normal"/>
    <w:pPr>
      <w:adjustRightInd w:val="0"/>
      <w:snapToGrid w:val="0"/>
      <w:spacing w:before="480"/>
      <w:ind w:left="851" w:right="851" w:firstLine="0"/>
    </w:pPr>
    <w:rPr>
      <w:sz w:val="16"/>
    </w:rPr>
  </w:style>
  <w:style w:type="paragraph" w:customStyle="1" w:styleId="Affiliation">
    <w:name w:val="Affiliation"/>
    <w:basedOn w:val="Normal"/>
    <w:pPr>
      <w:ind w:firstLine="0"/>
      <w:jc w:val="center"/>
    </w:pPr>
    <w:rPr>
      <w:i/>
    </w:rPr>
  </w:style>
  <w:style w:type="paragraph" w:customStyle="1" w:styleId="Equation">
    <w:name w:val="Equation"/>
    <w:basedOn w:val="Normal"/>
    <w:pPr>
      <w:tabs>
        <w:tab w:val="left" w:pos="6781"/>
      </w:tabs>
      <w:spacing w:before="240" w:after="240"/>
      <w:ind w:left="454" w:firstLine="0"/>
      <w:jc w:val="left"/>
    </w:pPr>
  </w:style>
  <w:style w:type="paragraph" w:customStyle="1" w:styleId="Footnote">
    <w:name w:val="Footnote"/>
    <w:basedOn w:val="Normal"/>
    <w:pPr>
      <w:ind w:firstLine="136"/>
    </w:pPr>
    <w:rPr>
      <w:sz w:val="16"/>
    </w:rPr>
  </w:style>
  <w:style w:type="paragraph" w:customStyle="1" w:styleId="LISTalph">
    <w:name w:val="LISTalph"/>
    <w:basedOn w:val="Normal"/>
    <w:pPr>
      <w:numPr>
        <w:numId w:val="1"/>
      </w:numPr>
      <w:tabs>
        <w:tab w:val="left" w:pos="499"/>
      </w:tabs>
    </w:pPr>
  </w:style>
  <w:style w:type="paragraph" w:customStyle="1" w:styleId="LISTdash">
    <w:name w:val="LISTdash"/>
    <w:basedOn w:val="Normal"/>
    <w:pPr>
      <w:numPr>
        <w:numId w:val="2"/>
      </w:numPr>
      <w:tabs>
        <w:tab w:val="left" w:pos="454"/>
      </w:tabs>
      <w:adjustRightInd w:val="0"/>
      <w:snapToGrid w:val="0"/>
    </w:pPr>
  </w:style>
  <w:style w:type="paragraph" w:customStyle="1" w:styleId="LISTnum">
    <w:name w:val="LISTnum"/>
    <w:basedOn w:val="Normal"/>
    <w:pPr>
      <w:numPr>
        <w:numId w:val="6"/>
      </w:numPr>
      <w:adjustRightInd w:val="0"/>
      <w:snapToGrid w:val="0"/>
      <w:ind w:left="714" w:hanging="357"/>
    </w:pPr>
  </w:style>
  <w:style w:type="paragraph" w:customStyle="1" w:styleId="References">
    <w:name w:val="References"/>
    <w:basedOn w:val="Normal"/>
    <w:pPr>
      <w:numPr>
        <w:numId w:val="9"/>
      </w:numPr>
      <w:tabs>
        <w:tab w:val="left" w:pos="85"/>
      </w:tabs>
    </w:pPr>
    <w:rPr>
      <w:sz w:val="16"/>
    </w:rPr>
  </w:style>
  <w:style w:type="paragraph" w:customStyle="1" w:styleId="Table">
    <w:name w:val="Table"/>
    <w:basedOn w:val="Normal"/>
    <w:pPr>
      <w:spacing w:before="60" w:after="60"/>
      <w:ind w:firstLine="0"/>
      <w:jc w:val="left"/>
    </w:pPr>
    <w:rPr>
      <w:sz w:val="16"/>
    </w:rPr>
  </w:style>
  <w:style w:type="paragraph" w:styleId="Title">
    <w:name w:val="Title"/>
    <w:basedOn w:val="Normal"/>
    <w:next w:val="Normal"/>
    <w:qFormat/>
    <w:pPr>
      <w:spacing w:before="480" w:after="320"/>
      <w:ind w:firstLine="0"/>
      <w:jc w:val="center"/>
    </w:pPr>
    <w:rPr>
      <w:noProof/>
      <w:kern w:val="28"/>
      <w:sz w:val="40"/>
    </w:rPr>
  </w:style>
  <w:style w:type="paragraph" w:customStyle="1" w:styleId="Author">
    <w:name w:val="Author"/>
    <w:basedOn w:val="Normal"/>
    <w:pPr>
      <w:ind w:firstLine="0"/>
      <w:jc w:val="center"/>
    </w:pPr>
  </w:style>
  <w:style w:type="paragraph" w:styleId="Caption">
    <w:name w:val="caption"/>
    <w:basedOn w:val="Normal"/>
    <w:next w:val="Normal"/>
    <w:qFormat/>
    <w:pPr>
      <w:spacing w:before="80" w:after="80"/>
      <w:ind w:firstLine="0"/>
    </w:pPr>
    <w:rPr>
      <w:sz w:val="16"/>
    </w:rPr>
  </w:style>
  <w:style w:type="paragraph" w:customStyle="1" w:styleId="LISTDescription">
    <w:name w:val="LISTDescription"/>
    <w:basedOn w:val="Normal"/>
    <w:pPr>
      <w:ind w:left="454" w:hanging="454"/>
    </w:pPr>
  </w:style>
  <w:style w:type="paragraph" w:customStyle="1" w:styleId="Notes">
    <w:name w:val="Notes"/>
    <w:basedOn w:val="Normal"/>
    <w:rPr>
      <w:sz w:val="16"/>
    </w:rPr>
  </w:style>
  <w:style w:type="paragraph" w:styleId="BodyText">
    <w:name w:val="Body Text"/>
    <w:basedOn w:val="Normal"/>
    <w:semiHidden/>
    <w:pPr>
      <w:spacing w:after="120"/>
    </w:pPr>
  </w:style>
  <w:style w:type="paragraph" w:customStyle="1" w:styleId="CaptionLong">
    <w:name w:val="CaptionLong"/>
    <w:basedOn w:val="Normal"/>
    <w:pPr>
      <w:spacing w:before="80" w:after="80"/>
      <w:ind w:firstLine="0"/>
    </w:pPr>
    <w:rPr>
      <w:sz w:val="16"/>
    </w:rPr>
  </w:style>
  <w:style w:type="paragraph" w:customStyle="1" w:styleId="HeadingUnn1">
    <w:name w:val="HeadingUnn1"/>
    <w:basedOn w:val="Heading1"/>
    <w:next w:val="NoindentNormal"/>
    <w:pPr>
      <w:numPr>
        <w:numId w:val="0"/>
      </w:numPr>
    </w:pPr>
    <w:rPr>
      <w:bCs w:val="0"/>
    </w:rPr>
  </w:style>
  <w:style w:type="paragraph" w:customStyle="1" w:styleId="HeadingUnn2">
    <w:name w:val="HeadingUnn2"/>
    <w:basedOn w:val="Heading2"/>
    <w:next w:val="NoindentNormal"/>
    <w:pPr>
      <w:numPr>
        <w:ilvl w:val="0"/>
        <w:numId w:val="0"/>
      </w:numPr>
    </w:pPr>
  </w:style>
  <w:style w:type="paragraph" w:customStyle="1" w:styleId="HeadingUnn3">
    <w:name w:val="HeadingUnn3"/>
    <w:basedOn w:val="Heading3"/>
    <w:next w:val="NoindentNormal"/>
    <w:pPr>
      <w:numPr>
        <w:ilvl w:val="0"/>
        <w:numId w:val="0"/>
      </w:numPr>
    </w:pPr>
  </w:style>
  <w:style w:type="paragraph" w:customStyle="1" w:styleId="HeadingUnn4">
    <w:name w:val="HeadingUnn4"/>
    <w:basedOn w:val="Heading4"/>
    <w:next w:val="NoindentNormal"/>
    <w:pPr>
      <w:numPr>
        <w:ilvl w:val="0"/>
        <w:numId w:val="0"/>
      </w:numPr>
    </w:pPr>
  </w:style>
  <w:style w:type="paragraph" w:customStyle="1" w:styleId="HeadingUnn5">
    <w:name w:val="HeadingUnn5"/>
    <w:basedOn w:val="Heading5"/>
    <w:next w:val="Normal"/>
    <w:pPr>
      <w:numPr>
        <w:ilvl w:val="0"/>
        <w:numId w:val="0"/>
      </w:numPr>
      <w:spacing w:before="120"/>
    </w:pPr>
  </w:style>
  <w:style w:type="paragraph" w:styleId="ListNumber">
    <w:name w:val="List Number"/>
    <w:basedOn w:val="Normal"/>
    <w:semiHidden/>
    <w:pPr>
      <w:numPr>
        <w:numId w:val="3"/>
      </w:numPr>
    </w:pPr>
  </w:style>
  <w:style w:type="paragraph" w:customStyle="1" w:styleId="CaptionShort">
    <w:name w:val="CaptionShort"/>
    <w:basedOn w:val="Normal"/>
    <w:pPr>
      <w:spacing w:before="80" w:after="80"/>
      <w:ind w:firstLine="0"/>
      <w:jc w:val="center"/>
    </w:pPr>
    <w:rPr>
      <w:sz w:val="16"/>
    </w:rPr>
  </w:style>
  <w:style w:type="paragraph" w:customStyle="1" w:styleId="Listbul">
    <w:name w:val="Listbul"/>
    <w:basedOn w:val="Normal"/>
    <w:pPr>
      <w:numPr>
        <w:numId w:val="5"/>
      </w:numPr>
    </w:pPr>
  </w:style>
  <w:style w:type="paragraph" w:customStyle="1" w:styleId="Keywords">
    <w:name w:val="Keywords"/>
    <w:basedOn w:val="Abstract"/>
    <w:next w:val="Heading1"/>
    <w:pPr>
      <w:spacing w:before="240" w:after="240"/>
    </w:pPr>
  </w:style>
  <w:style w:type="paragraph" w:styleId="FootnoteText">
    <w:name w:val="footnote text"/>
    <w:basedOn w:val="Normal"/>
    <w:semiHidden/>
    <w:rPr>
      <w:szCs w:val="20"/>
    </w:rPr>
  </w:style>
  <w:style w:type="character" w:styleId="FootnoteReference">
    <w:name w:val="footnote reference"/>
    <w:semiHidden/>
    <w:rPr>
      <w:vertAlign w:val="superscript"/>
    </w:rPr>
  </w:style>
  <w:style w:type="character" w:customStyle="1" w:styleId="FootnoteChar">
    <w:name w:val="Footnote Char"/>
    <w:rPr>
      <w:rFonts w:eastAsia="MS Mincho"/>
      <w:sz w:val="16"/>
      <w:szCs w:val="24"/>
      <w:lang w:val="en-US" w:eastAsia="ja-JP" w:bidi="ar-SA"/>
    </w:rPr>
  </w:style>
  <w:style w:type="character" w:customStyle="1" w:styleId="MTEquationSection">
    <w:name w:val="MTEquationSection"/>
    <w:rPr>
      <w:i/>
      <w:vanish/>
      <w:color w:val="FF0000"/>
    </w:rPr>
  </w:style>
  <w:style w:type="paragraph" w:styleId="BalloonText">
    <w:name w:val="Balloon Text"/>
    <w:basedOn w:val="Normal"/>
    <w:link w:val="BalloonTextChar"/>
    <w:uiPriority w:val="99"/>
    <w:semiHidden/>
    <w:unhideWhenUsed/>
    <w:rsid w:val="000B3DEF"/>
    <w:rPr>
      <w:rFonts w:ascii="Tahoma" w:hAnsi="Tahoma" w:cs="Tahoma"/>
      <w:sz w:val="16"/>
      <w:szCs w:val="16"/>
    </w:rPr>
  </w:style>
  <w:style w:type="character" w:customStyle="1" w:styleId="BalloonTextChar">
    <w:name w:val="Balloon Text Char"/>
    <w:basedOn w:val="DefaultParagraphFont"/>
    <w:link w:val="BalloonText"/>
    <w:uiPriority w:val="99"/>
    <w:semiHidden/>
    <w:rsid w:val="000B3DEF"/>
    <w:rPr>
      <w:rFonts w:ascii="Tahoma" w:hAnsi="Tahoma" w:cs="Tahoma"/>
      <w:sz w:val="16"/>
      <w:szCs w:val="16"/>
      <w:lang w:eastAsia="ja-JP"/>
    </w:rPr>
  </w:style>
  <w:style w:type="character" w:styleId="Hyperlink">
    <w:name w:val="Hyperlink"/>
    <w:basedOn w:val="DefaultParagraphFont"/>
    <w:uiPriority w:val="99"/>
    <w:unhideWhenUsed/>
    <w:rsid w:val="004C50E9"/>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357"/>
      <w:jc w:val="both"/>
    </w:pPr>
    <w:rPr>
      <w:szCs w:val="24"/>
      <w:lang w:eastAsia="ja-JP"/>
    </w:rPr>
  </w:style>
  <w:style w:type="paragraph" w:styleId="Heading1">
    <w:name w:val="heading 1"/>
    <w:basedOn w:val="Normal"/>
    <w:next w:val="NoindentNormal"/>
    <w:qFormat/>
    <w:pPr>
      <w:keepNext/>
      <w:keepLines/>
      <w:numPr>
        <w:numId w:val="4"/>
      </w:numPr>
      <w:suppressAutoHyphens/>
      <w:spacing w:before="480" w:after="240"/>
      <w:jc w:val="left"/>
      <w:outlineLvl w:val="0"/>
    </w:pPr>
    <w:rPr>
      <w:rFonts w:cs="Arial"/>
      <w:b/>
      <w:bCs/>
      <w:kern w:val="32"/>
      <w:szCs w:val="32"/>
    </w:rPr>
  </w:style>
  <w:style w:type="paragraph" w:styleId="Heading2">
    <w:name w:val="heading 2"/>
    <w:basedOn w:val="Normal"/>
    <w:next w:val="NoindentNormal"/>
    <w:qFormat/>
    <w:pPr>
      <w:keepNext/>
      <w:keepLines/>
      <w:numPr>
        <w:ilvl w:val="1"/>
        <w:numId w:val="4"/>
      </w:numPr>
      <w:suppressAutoHyphens/>
      <w:spacing w:before="240" w:after="240"/>
      <w:jc w:val="left"/>
      <w:outlineLvl w:val="1"/>
    </w:pPr>
    <w:rPr>
      <w:rFonts w:cs="Arial"/>
      <w:bCs/>
      <w:i/>
      <w:iCs/>
      <w:szCs w:val="28"/>
    </w:rPr>
  </w:style>
  <w:style w:type="paragraph" w:styleId="Heading3">
    <w:name w:val="heading 3"/>
    <w:basedOn w:val="Normal"/>
    <w:next w:val="NoindentNormal"/>
    <w:qFormat/>
    <w:pPr>
      <w:keepNext/>
      <w:keepLines/>
      <w:numPr>
        <w:ilvl w:val="2"/>
        <w:numId w:val="4"/>
      </w:numPr>
      <w:suppressAutoHyphens/>
      <w:spacing w:before="240" w:after="120"/>
      <w:jc w:val="left"/>
      <w:outlineLvl w:val="2"/>
    </w:pPr>
    <w:rPr>
      <w:rFonts w:cs="Arial"/>
      <w:bCs/>
      <w:i/>
      <w:szCs w:val="26"/>
    </w:rPr>
  </w:style>
  <w:style w:type="paragraph" w:styleId="Heading4">
    <w:name w:val="heading 4"/>
    <w:basedOn w:val="Normal"/>
    <w:next w:val="NoindentNormal"/>
    <w:qFormat/>
    <w:pPr>
      <w:keepNext/>
      <w:numPr>
        <w:ilvl w:val="3"/>
        <w:numId w:val="4"/>
      </w:numPr>
      <w:suppressAutoHyphens/>
      <w:spacing w:before="120"/>
      <w:jc w:val="left"/>
      <w:outlineLvl w:val="3"/>
    </w:pPr>
    <w:rPr>
      <w:bCs/>
      <w:i/>
      <w:szCs w:val="28"/>
    </w:rPr>
  </w:style>
  <w:style w:type="paragraph" w:styleId="Heading5">
    <w:name w:val="heading 5"/>
    <w:basedOn w:val="Normal"/>
    <w:next w:val="NoindentNormal"/>
    <w:qFormat/>
    <w:pPr>
      <w:numPr>
        <w:ilvl w:val="4"/>
        <w:numId w:val="4"/>
      </w:numPr>
      <w:jc w:val="left"/>
      <w:outlineLvl w:val="4"/>
    </w:pPr>
    <w:rPr>
      <w:bCs/>
      <w:i/>
      <w:iCs/>
      <w:szCs w:val="26"/>
    </w:rPr>
  </w:style>
  <w:style w:type="paragraph" w:styleId="Heading6">
    <w:name w:val="heading 6"/>
    <w:basedOn w:val="Normal"/>
    <w:next w:val="Normal"/>
    <w:qFormat/>
    <w:pPr>
      <w:numPr>
        <w:ilvl w:val="5"/>
        <w:numId w:val="4"/>
      </w:numPr>
      <w:spacing w:before="240"/>
      <w:outlineLvl w:val="5"/>
    </w:pPr>
    <w:rPr>
      <w:bCs/>
      <w:szCs w:val="22"/>
    </w:rPr>
  </w:style>
  <w:style w:type="paragraph" w:styleId="Heading7">
    <w:name w:val="heading 7"/>
    <w:basedOn w:val="Normal"/>
    <w:next w:val="Normal"/>
    <w:qFormat/>
    <w:pPr>
      <w:spacing w:before="240" w:after="60"/>
      <w:outlineLvl w:val="6"/>
    </w:pPr>
    <w:rPr>
      <w:sz w:val="24"/>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ndentNormal">
    <w:name w:val="NoindentNormal"/>
    <w:basedOn w:val="Normal"/>
    <w:next w:val="Normal"/>
    <w:pPr>
      <w:ind w:firstLine="0"/>
    </w:pPr>
  </w:style>
  <w:style w:type="paragraph" w:customStyle="1" w:styleId="Quote1">
    <w:name w:val="Quote1"/>
    <w:basedOn w:val="Normal"/>
    <w:pPr>
      <w:ind w:left="204"/>
    </w:pPr>
    <w:rPr>
      <w:sz w:val="18"/>
    </w:rPr>
  </w:style>
  <w:style w:type="paragraph" w:customStyle="1" w:styleId="Abstract">
    <w:name w:val="Abstract"/>
    <w:basedOn w:val="Normal"/>
    <w:pPr>
      <w:adjustRightInd w:val="0"/>
      <w:snapToGrid w:val="0"/>
      <w:spacing w:before="480"/>
      <w:ind w:left="851" w:right="851" w:firstLine="0"/>
    </w:pPr>
    <w:rPr>
      <w:sz w:val="16"/>
    </w:rPr>
  </w:style>
  <w:style w:type="paragraph" w:customStyle="1" w:styleId="Affiliation">
    <w:name w:val="Affiliation"/>
    <w:basedOn w:val="Normal"/>
    <w:pPr>
      <w:ind w:firstLine="0"/>
      <w:jc w:val="center"/>
    </w:pPr>
    <w:rPr>
      <w:i/>
    </w:rPr>
  </w:style>
  <w:style w:type="paragraph" w:customStyle="1" w:styleId="Equation">
    <w:name w:val="Equation"/>
    <w:basedOn w:val="Normal"/>
    <w:pPr>
      <w:tabs>
        <w:tab w:val="left" w:pos="6781"/>
      </w:tabs>
      <w:spacing w:before="240" w:after="240"/>
      <w:ind w:left="454" w:firstLine="0"/>
      <w:jc w:val="left"/>
    </w:pPr>
  </w:style>
  <w:style w:type="paragraph" w:customStyle="1" w:styleId="Footnote">
    <w:name w:val="Footnote"/>
    <w:basedOn w:val="Normal"/>
    <w:pPr>
      <w:ind w:firstLine="136"/>
    </w:pPr>
    <w:rPr>
      <w:sz w:val="16"/>
    </w:rPr>
  </w:style>
  <w:style w:type="paragraph" w:customStyle="1" w:styleId="LISTalph">
    <w:name w:val="LISTalph"/>
    <w:basedOn w:val="Normal"/>
    <w:pPr>
      <w:numPr>
        <w:numId w:val="1"/>
      </w:numPr>
      <w:tabs>
        <w:tab w:val="left" w:pos="499"/>
      </w:tabs>
    </w:pPr>
  </w:style>
  <w:style w:type="paragraph" w:customStyle="1" w:styleId="LISTdash">
    <w:name w:val="LISTdash"/>
    <w:basedOn w:val="Normal"/>
    <w:pPr>
      <w:numPr>
        <w:numId w:val="2"/>
      </w:numPr>
      <w:tabs>
        <w:tab w:val="left" w:pos="454"/>
      </w:tabs>
      <w:adjustRightInd w:val="0"/>
      <w:snapToGrid w:val="0"/>
    </w:pPr>
  </w:style>
  <w:style w:type="paragraph" w:customStyle="1" w:styleId="LISTnum">
    <w:name w:val="LISTnum"/>
    <w:basedOn w:val="Normal"/>
    <w:pPr>
      <w:numPr>
        <w:numId w:val="6"/>
      </w:numPr>
      <w:adjustRightInd w:val="0"/>
      <w:snapToGrid w:val="0"/>
      <w:ind w:left="714" w:hanging="357"/>
    </w:pPr>
  </w:style>
  <w:style w:type="paragraph" w:customStyle="1" w:styleId="References">
    <w:name w:val="References"/>
    <w:basedOn w:val="Normal"/>
    <w:pPr>
      <w:numPr>
        <w:numId w:val="9"/>
      </w:numPr>
      <w:tabs>
        <w:tab w:val="left" w:pos="85"/>
      </w:tabs>
    </w:pPr>
    <w:rPr>
      <w:sz w:val="16"/>
    </w:rPr>
  </w:style>
  <w:style w:type="paragraph" w:customStyle="1" w:styleId="Table">
    <w:name w:val="Table"/>
    <w:basedOn w:val="Normal"/>
    <w:pPr>
      <w:spacing w:before="60" w:after="60"/>
      <w:ind w:firstLine="0"/>
      <w:jc w:val="left"/>
    </w:pPr>
    <w:rPr>
      <w:sz w:val="16"/>
    </w:rPr>
  </w:style>
  <w:style w:type="paragraph" w:styleId="Title">
    <w:name w:val="Title"/>
    <w:basedOn w:val="Normal"/>
    <w:next w:val="Normal"/>
    <w:qFormat/>
    <w:pPr>
      <w:spacing w:before="480" w:after="320"/>
      <w:ind w:firstLine="0"/>
      <w:jc w:val="center"/>
    </w:pPr>
    <w:rPr>
      <w:noProof/>
      <w:kern w:val="28"/>
      <w:sz w:val="40"/>
    </w:rPr>
  </w:style>
  <w:style w:type="paragraph" w:customStyle="1" w:styleId="Author">
    <w:name w:val="Author"/>
    <w:basedOn w:val="Normal"/>
    <w:pPr>
      <w:ind w:firstLine="0"/>
      <w:jc w:val="center"/>
    </w:pPr>
  </w:style>
  <w:style w:type="paragraph" w:styleId="Caption">
    <w:name w:val="caption"/>
    <w:basedOn w:val="Normal"/>
    <w:next w:val="Normal"/>
    <w:qFormat/>
    <w:pPr>
      <w:spacing w:before="80" w:after="80"/>
      <w:ind w:firstLine="0"/>
    </w:pPr>
    <w:rPr>
      <w:sz w:val="16"/>
    </w:rPr>
  </w:style>
  <w:style w:type="paragraph" w:customStyle="1" w:styleId="LISTDescription">
    <w:name w:val="LISTDescription"/>
    <w:basedOn w:val="Normal"/>
    <w:pPr>
      <w:ind w:left="454" w:hanging="454"/>
    </w:pPr>
  </w:style>
  <w:style w:type="paragraph" w:customStyle="1" w:styleId="Notes">
    <w:name w:val="Notes"/>
    <w:basedOn w:val="Normal"/>
    <w:rPr>
      <w:sz w:val="16"/>
    </w:rPr>
  </w:style>
  <w:style w:type="paragraph" w:styleId="BodyText">
    <w:name w:val="Body Text"/>
    <w:basedOn w:val="Normal"/>
    <w:semiHidden/>
    <w:pPr>
      <w:spacing w:after="120"/>
    </w:pPr>
  </w:style>
  <w:style w:type="paragraph" w:customStyle="1" w:styleId="CaptionLong">
    <w:name w:val="CaptionLong"/>
    <w:basedOn w:val="Normal"/>
    <w:pPr>
      <w:spacing w:before="80" w:after="80"/>
      <w:ind w:firstLine="0"/>
    </w:pPr>
    <w:rPr>
      <w:sz w:val="16"/>
    </w:rPr>
  </w:style>
  <w:style w:type="paragraph" w:customStyle="1" w:styleId="HeadingUnn1">
    <w:name w:val="HeadingUnn1"/>
    <w:basedOn w:val="Heading1"/>
    <w:next w:val="NoindentNormal"/>
    <w:pPr>
      <w:numPr>
        <w:numId w:val="0"/>
      </w:numPr>
    </w:pPr>
    <w:rPr>
      <w:bCs w:val="0"/>
    </w:rPr>
  </w:style>
  <w:style w:type="paragraph" w:customStyle="1" w:styleId="HeadingUnn2">
    <w:name w:val="HeadingUnn2"/>
    <w:basedOn w:val="Heading2"/>
    <w:next w:val="NoindentNormal"/>
    <w:pPr>
      <w:numPr>
        <w:ilvl w:val="0"/>
        <w:numId w:val="0"/>
      </w:numPr>
    </w:pPr>
  </w:style>
  <w:style w:type="paragraph" w:customStyle="1" w:styleId="HeadingUnn3">
    <w:name w:val="HeadingUnn3"/>
    <w:basedOn w:val="Heading3"/>
    <w:next w:val="NoindentNormal"/>
    <w:pPr>
      <w:numPr>
        <w:ilvl w:val="0"/>
        <w:numId w:val="0"/>
      </w:numPr>
    </w:pPr>
  </w:style>
  <w:style w:type="paragraph" w:customStyle="1" w:styleId="HeadingUnn4">
    <w:name w:val="HeadingUnn4"/>
    <w:basedOn w:val="Heading4"/>
    <w:next w:val="NoindentNormal"/>
    <w:pPr>
      <w:numPr>
        <w:ilvl w:val="0"/>
        <w:numId w:val="0"/>
      </w:numPr>
    </w:pPr>
  </w:style>
  <w:style w:type="paragraph" w:customStyle="1" w:styleId="HeadingUnn5">
    <w:name w:val="HeadingUnn5"/>
    <w:basedOn w:val="Heading5"/>
    <w:next w:val="Normal"/>
    <w:pPr>
      <w:numPr>
        <w:ilvl w:val="0"/>
        <w:numId w:val="0"/>
      </w:numPr>
      <w:spacing w:before="120"/>
    </w:pPr>
  </w:style>
  <w:style w:type="paragraph" w:styleId="ListNumber">
    <w:name w:val="List Number"/>
    <w:basedOn w:val="Normal"/>
    <w:semiHidden/>
    <w:pPr>
      <w:numPr>
        <w:numId w:val="3"/>
      </w:numPr>
    </w:pPr>
  </w:style>
  <w:style w:type="paragraph" w:customStyle="1" w:styleId="CaptionShort">
    <w:name w:val="CaptionShort"/>
    <w:basedOn w:val="Normal"/>
    <w:pPr>
      <w:spacing w:before="80" w:after="80"/>
      <w:ind w:firstLine="0"/>
      <w:jc w:val="center"/>
    </w:pPr>
    <w:rPr>
      <w:sz w:val="16"/>
    </w:rPr>
  </w:style>
  <w:style w:type="paragraph" w:customStyle="1" w:styleId="Listbul">
    <w:name w:val="Listbul"/>
    <w:basedOn w:val="Normal"/>
    <w:pPr>
      <w:numPr>
        <w:numId w:val="5"/>
      </w:numPr>
    </w:pPr>
  </w:style>
  <w:style w:type="paragraph" w:customStyle="1" w:styleId="Keywords">
    <w:name w:val="Keywords"/>
    <w:basedOn w:val="Abstract"/>
    <w:next w:val="Heading1"/>
    <w:pPr>
      <w:spacing w:before="240" w:after="240"/>
    </w:pPr>
  </w:style>
  <w:style w:type="paragraph" w:styleId="FootnoteText">
    <w:name w:val="footnote text"/>
    <w:basedOn w:val="Normal"/>
    <w:semiHidden/>
    <w:rPr>
      <w:szCs w:val="20"/>
    </w:rPr>
  </w:style>
  <w:style w:type="character" w:styleId="FootnoteReference">
    <w:name w:val="footnote reference"/>
    <w:semiHidden/>
    <w:rPr>
      <w:vertAlign w:val="superscript"/>
    </w:rPr>
  </w:style>
  <w:style w:type="character" w:customStyle="1" w:styleId="FootnoteChar">
    <w:name w:val="Footnote Char"/>
    <w:rPr>
      <w:rFonts w:eastAsia="MS Mincho"/>
      <w:sz w:val="16"/>
      <w:szCs w:val="24"/>
      <w:lang w:val="en-US" w:eastAsia="ja-JP" w:bidi="ar-SA"/>
    </w:rPr>
  </w:style>
  <w:style w:type="character" w:customStyle="1" w:styleId="MTEquationSection">
    <w:name w:val="MTEquationSection"/>
    <w:rPr>
      <w:i/>
      <w:vanish/>
      <w:color w:val="FF0000"/>
    </w:rPr>
  </w:style>
  <w:style w:type="paragraph" w:styleId="BalloonText">
    <w:name w:val="Balloon Text"/>
    <w:basedOn w:val="Normal"/>
    <w:link w:val="BalloonTextChar"/>
    <w:uiPriority w:val="99"/>
    <w:semiHidden/>
    <w:unhideWhenUsed/>
    <w:rsid w:val="000B3DEF"/>
    <w:rPr>
      <w:rFonts w:ascii="Tahoma" w:hAnsi="Tahoma" w:cs="Tahoma"/>
      <w:sz w:val="16"/>
      <w:szCs w:val="16"/>
    </w:rPr>
  </w:style>
  <w:style w:type="character" w:customStyle="1" w:styleId="BalloonTextChar">
    <w:name w:val="Balloon Text Char"/>
    <w:basedOn w:val="DefaultParagraphFont"/>
    <w:link w:val="BalloonText"/>
    <w:uiPriority w:val="99"/>
    <w:semiHidden/>
    <w:rsid w:val="000B3DEF"/>
    <w:rPr>
      <w:rFonts w:ascii="Tahoma" w:hAnsi="Tahoma" w:cs="Tahoma"/>
      <w:sz w:val="16"/>
      <w:szCs w:val="16"/>
      <w:lang w:eastAsia="ja-JP"/>
    </w:rPr>
  </w:style>
  <w:style w:type="character" w:styleId="Hyperlink">
    <w:name w:val="Hyperlink"/>
    <w:basedOn w:val="DefaultParagraphFont"/>
    <w:uiPriority w:val="99"/>
    <w:unhideWhenUsed/>
    <w:rsid w:val="004C50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722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tiff"/><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FE74E-5111-4C7C-B4E1-7C636E15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5</Pages>
  <Words>1907</Words>
  <Characters>10876</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VTEX</Company>
  <LinksUpToDate>false</LinksUpToDate>
  <CharactersWithSpaces>12758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filipesnetopires@ua.pt</dc:creator>
  <cp:lastModifiedBy>fp</cp:lastModifiedBy>
  <cp:revision>34</cp:revision>
  <cp:lastPrinted>2019-10-15T12:40:00Z</cp:lastPrinted>
  <dcterms:created xsi:type="dcterms:W3CDTF">2019-09-27T11:16:00Z</dcterms:created>
  <dcterms:modified xsi:type="dcterms:W3CDTF">2019-10-15T12:42:00Z</dcterms:modified>
</cp:coreProperties>
</file>